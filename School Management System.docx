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59244317"/>
        <w:docPartObj>
          <w:docPartGallery w:val="Cover Pages"/>
          <w:docPartUnique/>
        </w:docPartObj>
      </w:sdtPr>
      <w:sdtEndPr/>
      <w:sdtContent>
        <w:p w:rsidR="00EC4F8A" w:rsidRDefault="00A95799">
          <w:pPr>
            <w:jc w:val="center"/>
            <w:pPrChange w:id="0" w:author="shruthi sathish" w:date="2015-05-12T11:58:00Z">
              <w:pPr/>
            </w:pPrChange>
          </w:pPr>
          <w:r>
            <w:rPr>
              <w:noProof/>
            </w:rPr>
            <w:pict>
              <v:shapetype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style="mso-next-textbox:#Text Box 138"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89"/>
                        <w:gridCol w:w="5955"/>
                      </w:tblGrid>
                      <w:tr w:rsidR="002E7F36">
                        <w:trPr>
                          <w:jc w:val="center"/>
                        </w:trPr>
                        <w:tc>
                          <w:tcPr>
                            <w:tcW w:w="2568" w:type="pct"/>
                            <w:vAlign w:val="center"/>
                          </w:tcPr>
                          <w:p w:rsidR="002E7F36" w:rsidRDefault="002E7F36">
                            <w:pPr>
                              <w:jc w:val="right"/>
                            </w:pPr>
                            <w:r>
                              <w:rPr>
                                <w:noProof/>
                              </w:rPr>
                              <w:drawing>
                                <wp:inline distT="0" distB="0" distL="0" distR="0" wp14:anchorId="2819913D" wp14:editId="77E59D82">
                                  <wp:extent cx="3065006" cy="21658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5">
                                            <a:extLst>
                                              <a:ext uri="{28A0092B-C50C-407E-A947-70E740481C1C}">
                                                <a14:useLocalDpi xmlns:a14="http://schemas.microsoft.com/office/drawing/2010/main" val="0"/>
                                              </a:ext>
                                            </a:extLst>
                                          </a:blip>
                                          <a:stretch>
                                            <a:fillRect/>
                                          </a:stretch>
                                        </pic:blipFill>
                                        <pic:spPr>
                                          <a:xfrm>
                                            <a:off x="0" y="0"/>
                                            <a:ext cx="3065006" cy="2165889"/>
                                          </a:xfrm>
                                          <a:prstGeom prst="rect">
                                            <a:avLst/>
                                          </a:prstGeom>
                                        </pic:spPr>
                                      </pic:pic>
                                    </a:graphicData>
                                  </a:graphic>
                                </wp:inline>
                              </w:drawing>
                            </w:r>
                          </w:p>
                          <w:sdt>
                            <w:sdtPr>
                              <w:rPr>
                                <w:caps/>
                                <w:color w:val="191919" w:themeColor="text1" w:themeTint="E6"/>
                                <w:sz w:val="72"/>
                                <w:szCs w:val="72"/>
                              </w:rPr>
                              <w:alias w:val="Title"/>
                              <w:tag w:val=""/>
                              <w:id w:val="-1930110664"/>
                              <w:dataBinding w:prefixMappings="xmlns:ns0='http://purl.org/dc/elements/1.1/' xmlns:ns1='http://schemas.openxmlformats.org/package/2006/metadata/core-properties' " w:xpath="/ns1:coreProperties[1]/ns0:title[1]" w:storeItemID="{6C3C8BC8-F283-45AE-878A-BAB7291924A1}"/>
                              <w:text/>
                            </w:sdtPr>
                            <w:sdtEndPr/>
                            <w:sdtContent>
                              <w:p w:rsidR="002E7F36" w:rsidRDefault="002E7F36">
                                <w:pPr>
                                  <w:pStyle w:val="NoSpacing"/>
                                  <w:spacing w:line="312" w:lineRule="auto"/>
                                  <w:jc w:val="right"/>
                                  <w:rPr>
                                    <w:caps/>
                                    <w:color w:val="191919" w:themeColor="text1" w:themeTint="E6"/>
                                    <w:sz w:val="72"/>
                                    <w:szCs w:val="72"/>
                                  </w:rPr>
                                </w:pPr>
                                <w:r>
                                  <w:rPr>
                                    <w:caps/>
                                    <w:color w:val="191919" w:themeColor="text1" w:themeTint="E6"/>
                                    <w:sz w:val="72"/>
                                    <w:szCs w:val="72"/>
                                  </w:rPr>
                                  <w:t>school management system</w:t>
                                </w:r>
                              </w:p>
                            </w:sdtContent>
                          </w:sdt>
                          <w:sdt>
                            <w:sdtPr>
                              <w:rPr>
                                <w:color w:val="000000" w:themeColor="text1"/>
                                <w:sz w:val="24"/>
                                <w:szCs w:val="24"/>
                              </w:rPr>
                              <w:alias w:val="Subtitle"/>
                              <w:tag w:val=""/>
                              <w:id w:val="-1357729621"/>
                              <w:dataBinding w:prefixMappings="xmlns:ns0='http://purl.org/dc/elements/1.1/' xmlns:ns1='http://schemas.openxmlformats.org/package/2006/metadata/core-properties' " w:xpath="/ns1:coreProperties[1]/ns0:subject[1]" w:storeItemID="{6C3C8BC8-F283-45AE-878A-BAB7291924A1}"/>
                              <w:text/>
                            </w:sdtPr>
                            <w:sdtEndPr/>
                            <w:sdtContent>
                              <w:p w:rsidR="002E7F36" w:rsidRDefault="002E7F36" w:rsidP="002E7F36">
                                <w:pPr>
                                  <w:jc w:val="right"/>
                                  <w:rPr>
                                    <w:sz w:val="24"/>
                                    <w:szCs w:val="24"/>
                                  </w:rPr>
                                </w:pPr>
                                <w:r>
                                  <w:rPr>
                                    <w:color w:val="000000" w:themeColor="text1"/>
                                    <w:sz w:val="24"/>
                                    <w:szCs w:val="24"/>
                                  </w:rPr>
                                  <w:t xml:space="preserve">One tool for all your school activities </w:t>
                                </w:r>
                              </w:p>
                            </w:sdtContent>
                          </w:sdt>
                        </w:tc>
                        <w:tc>
                          <w:tcPr>
                            <w:tcW w:w="2432" w:type="pct"/>
                            <w:vAlign w:val="center"/>
                          </w:tcPr>
                          <w:p w:rsidR="002E7F36" w:rsidRDefault="002E7F36">
                            <w:pPr>
                              <w:pStyle w:val="NoSpacing"/>
                              <w:rPr>
                                <w:caps/>
                                <w:color w:val="ED7D31" w:themeColor="accent2"/>
                                <w:sz w:val="26"/>
                                <w:szCs w:val="26"/>
                              </w:rPr>
                            </w:pPr>
                            <w:r>
                              <w:rPr>
                                <w:caps/>
                                <w:color w:val="ED7D31" w:themeColor="accent2"/>
                                <w:sz w:val="26"/>
                                <w:szCs w:val="26"/>
                              </w:rPr>
                              <w:t>shruthi sathisha</w:t>
                            </w:r>
                          </w:p>
                          <w:p w:rsidR="00EC4F8A" w:rsidRDefault="00EC4F8A">
                            <w:pPr>
                              <w:pStyle w:val="NoSpacing"/>
                              <w:rPr>
                                <w:caps/>
                                <w:color w:val="ED7D31" w:themeColor="accent2"/>
                                <w:sz w:val="26"/>
                                <w:szCs w:val="26"/>
                              </w:rPr>
                            </w:pPr>
                            <w:r>
                              <w:rPr>
                                <w:color w:val="000000" w:themeColor="text1"/>
                                <w:sz w:val="24"/>
                                <w:szCs w:val="24"/>
                              </w:rPr>
                              <w:t>Shruthi.sathisha@my.unt.edu</w:t>
                            </w:r>
                          </w:p>
                          <w:p w:rsidR="00EC4F8A" w:rsidRDefault="00EC4F8A">
                            <w:pPr>
                              <w:pStyle w:val="NoSpacing"/>
                              <w:rPr>
                                <w:caps/>
                                <w:color w:val="ED7D31" w:themeColor="accent2"/>
                                <w:sz w:val="26"/>
                                <w:szCs w:val="26"/>
                              </w:rPr>
                            </w:pPr>
                          </w:p>
                          <w:p w:rsidR="002E7F36" w:rsidRDefault="002E7F36">
                            <w:pPr>
                              <w:pStyle w:val="NoSpacing"/>
                              <w:rPr>
                                <w:caps/>
                                <w:color w:val="ED7D31" w:themeColor="accent2"/>
                                <w:sz w:val="26"/>
                                <w:szCs w:val="26"/>
                              </w:rPr>
                            </w:pPr>
                            <w:r>
                              <w:rPr>
                                <w:caps/>
                                <w:color w:val="ED7D31" w:themeColor="accent2"/>
                                <w:sz w:val="26"/>
                                <w:szCs w:val="26"/>
                              </w:rPr>
                              <w:t>rameez shaik</w:t>
                            </w:r>
                          </w:p>
                          <w:p w:rsidR="002E7F36" w:rsidRDefault="00EC4F8A">
                            <w:pPr>
                              <w:rPr>
                                <w:color w:val="000000" w:themeColor="text1"/>
                              </w:rPr>
                            </w:pPr>
                            <w:r>
                              <w:rPr>
                                <w:color w:val="000000" w:themeColor="text1"/>
                                <w:sz w:val="24"/>
                                <w:szCs w:val="24"/>
                              </w:rPr>
                              <w:t>Rameez.shaik@my.unt.edu</w:t>
                            </w:r>
                          </w:p>
                          <w:p w:rsidR="002E7F36" w:rsidRDefault="002E7F36">
                            <w:pPr>
                              <w:pStyle w:val="NoSpacing"/>
                              <w:rPr>
                                <w:color w:val="ED7D31" w:themeColor="accent2"/>
                                <w:sz w:val="26"/>
                                <w:szCs w:val="26"/>
                              </w:rPr>
                            </w:pPr>
                          </w:p>
                          <w:p w:rsidR="002E7F36" w:rsidRDefault="002E7F36" w:rsidP="002E7F36">
                            <w:pPr>
                              <w:pStyle w:val="NoSpacing"/>
                            </w:pPr>
                          </w:p>
                        </w:tc>
                      </w:tr>
                    </w:tbl>
                    <w:p w:rsidR="002E7F36" w:rsidRDefault="002E7F36"/>
                  </w:txbxContent>
                </v:textbox>
                <w10:wrap anchorx="page" anchory="page"/>
              </v:shape>
            </w:pict>
          </w:r>
          <w:r w:rsidR="002E7F36">
            <w:br w:type="page"/>
          </w:r>
          <w:r w:rsidR="00EC4F8A" w:rsidRPr="00303ED6">
            <w:rPr>
              <w:sz w:val="32"/>
              <w:szCs w:val="32"/>
              <w:rPrChange w:id="1" w:author="shruthi sathish" w:date="2015-05-12T11:58:00Z">
                <w:rPr/>
              </w:rPrChange>
            </w:rPr>
            <w:lastRenderedPageBreak/>
            <w:t>Introduction</w:t>
          </w:r>
        </w:p>
        <w:p w:rsidR="00B16E1C" w:rsidRDefault="00B16E1C">
          <w:r>
            <w:t>School Management System is a complete school information management solution.</w:t>
          </w:r>
          <w:r w:rsidR="008629F1">
            <w:t xml:space="preserve"> This is a multi-user application and this</w:t>
          </w:r>
          <w:r w:rsidR="001D245C">
            <w:t xml:space="preserve"> database application</w:t>
          </w:r>
          <w:r>
            <w:t xml:space="preserve"> is made for</w:t>
          </w:r>
          <w:r w:rsidR="001D245C">
            <w:t>: Administrator, Faculty and Student of the school.</w:t>
          </w:r>
        </w:p>
        <w:p w:rsidR="001D245C" w:rsidRDefault="001D245C">
          <w:r>
            <w:t>School Administrator as user:</w:t>
          </w:r>
        </w:p>
        <w:p w:rsidR="001D245C" w:rsidRDefault="001D245C">
          <w:r>
            <w:t xml:space="preserve">Application allows an admin to add or update student information to the system, add or update faculty information to </w:t>
          </w:r>
          <w:r w:rsidR="008629F1">
            <w:t>the system, add or update the courses thought in the school, add or update a classroom detail and allow users to reserve a class room, add or modify faculty pay detail, make an announcement, check concerns or feedback from a student or faculty and get a complete report on a particular student or faculty.</w:t>
          </w:r>
        </w:p>
        <w:p w:rsidR="008629F1" w:rsidRDefault="008629F1">
          <w:r>
            <w:t>Faculty as user:</w:t>
          </w:r>
        </w:p>
        <w:p w:rsidR="008629F1" w:rsidRDefault="008629F1">
          <w:r>
            <w:t>Application allows a faculty to take student attendance, publish an assignment, schedule an exam,  view or grade an assignment, view pay information, reserve a classroom, submit concerns to the school admin if any,  view and download the course materials.</w:t>
          </w:r>
        </w:p>
        <w:p w:rsidR="008629F1" w:rsidRDefault="008629F1">
          <w:r>
            <w:t>Student as user:</w:t>
          </w:r>
        </w:p>
        <w:p w:rsidR="008629F1" w:rsidRDefault="008629F1">
          <w:r>
            <w:t>Application allows student to views courses he is registered in,  view or submit an assignment , view grades, view fee dues if any ,  submit a concern to school administrator if any,  view or download the course materials.</w:t>
          </w:r>
        </w:p>
        <w:p w:rsidR="008629F1" w:rsidRDefault="008629F1"/>
        <w:p w:rsidR="008629F1" w:rsidRPr="00303ED6" w:rsidRDefault="008629F1">
          <w:pPr>
            <w:jc w:val="center"/>
            <w:rPr>
              <w:sz w:val="32"/>
              <w:szCs w:val="32"/>
              <w:rPrChange w:id="2" w:author="shruthi sathish" w:date="2015-05-12T11:58:00Z">
                <w:rPr/>
              </w:rPrChange>
            </w:rPr>
            <w:pPrChange w:id="3" w:author="shruthi sathish" w:date="2015-05-12T11:58:00Z">
              <w:pPr/>
            </w:pPrChange>
          </w:pPr>
          <w:r w:rsidRPr="00303ED6">
            <w:rPr>
              <w:sz w:val="32"/>
              <w:szCs w:val="32"/>
              <w:rPrChange w:id="4" w:author="shruthi sathish" w:date="2015-05-12T11:58:00Z">
                <w:rPr/>
              </w:rPrChange>
            </w:rPr>
            <w:t>User</w:t>
          </w:r>
          <w:r w:rsidR="00C65873" w:rsidRPr="00303ED6">
            <w:rPr>
              <w:sz w:val="32"/>
              <w:szCs w:val="32"/>
              <w:rPrChange w:id="5" w:author="shruthi sathish" w:date="2015-05-12T11:58:00Z">
                <w:rPr/>
              </w:rPrChange>
            </w:rPr>
            <w:t xml:space="preserve"> requirements</w:t>
          </w:r>
        </w:p>
        <w:p w:rsidR="00C65873" w:rsidRDefault="00C65873">
          <w:r>
            <w:t>The application is password protected one must enter username and password to use the application. If a user logs in as an admin he is redirected to admin’s main page, if he is logged in as user application is redirected to student’s main page likewise for faculty it is redirected to faculty main page.</w:t>
          </w:r>
        </w:p>
        <w:p w:rsidR="00C63CA3" w:rsidRDefault="00C65873">
          <w:r>
            <w:t>An admin should be able to add, edit and delete student information to the system.</w:t>
          </w:r>
          <w:r w:rsidR="00C63CA3">
            <w:t xml:space="preserve"> The database should auto refresh on performing above activities and admin should be able to see the changes. Likewise he should be able to add and modify faculty information, course information, </w:t>
          </w:r>
          <w:proofErr w:type="gramStart"/>
          <w:r w:rsidR="00C63CA3">
            <w:t>class</w:t>
          </w:r>
          <w:proofErr w:type="gramEnd"/>
          <w:r w:rsidR="00FD169D">
            <w:t xml:space="preserve"> </w:t>
          </w:r>
          <w:r w:rsidR="00C63CA3">
            <w:t xml:space="preserve">room information. An admin also enters faculty payment details, he should see a list of faculties working in the school and he can add payment to them. Admin can also make announcements for students and faculties and it reflects in faculty and student login. Admin should be able to view concerns from his students and faculties so that </w:t>
          </w:r>
          <w:r w:rsidR="00FD169D">
            <w:t>he can fix them. Admin should be able to generate report on student including student personal information, courses student enrolled in, and his grades</w:t>
          </w:r>
          <w:r w:rsidR="00EC1CC0">
            <w:t xml:space="preserve">. A report on faculty personal information, courses he/she is teaching and their payment information. A report on list of all courses in the department etc. </w:t>
          </w:r>
        </w:p>
        <w:p w:rsidR="00EC1CC0" w:rsidRDefault="00EC1CC0">
          <w:r>
            <w:t>A faculty</w:t>
          </w:r>
          <w:r w:rsidR="00D70230">
            <w:t xml:space="preserve"> should be able view a list of students he is teaching and take attendance, publish an assignment, schedule an exam, view assignments student has submitted and grade them, view his grades, reserve a class room, submit concern to school admin if any, view or download course materials</w:t>
          </w:r>
        </w:p>
        <w:p w:rsidR="00D70230" w:rsidRDefault="00D70230">
          <w:pPr>
            <w:rPr>
              <w:ins w:id="6" w:author="shruthi sathish" w:date="2015-05-12T11:59:00Z"/>
            </w:rPr>
          </w:pPr>
          <w:r>
            <w:lastRenderedPageBreak/>
            <w:t>A student should be able to view list of courses he is enrolled in, view the list of assignments he is supposed to work on and submit an assignment, view his/ her grade, view his/her fee dues and deadlines, submit concerns to school admin if any, view or download course textbooks.</w:t>
          </w:r>
        </w:p>
        <w:p w:rsidR="00303ED6" w:rsidRDefault="00303ED6">
          <w:pPr>
            <w:jc w:val="center"/>
            <w:rPr>
              <w:ins w:id="7" w:author="shruthi sathish" w:date="2015-05-12T11:59:00Z"/>
              <w:sz w:val="32"/>
              <w:szCs w:val="32"/>
            </w:rPr>
            <w:pPrChange w:id="8" w:author="shruthi sathish" w:date="2015-05-12T11:59:00Z">
              <w:pPr/>
            </w:pPrChange>
          </w:pPr>
          <w:ins w:id="9" w:author="shruthi sathish" w:date="2015-05-12T11:59:00Z">
            <w:r w:rsidRPr="00303ED6">
              <w:rPr>
                <w:sz w:val="32"/>
                <w:szCs w:val="32"/>
                <w:rPrChange w:id="10" w:author="shruthi sathish" w:date="2015-05-12T11:59:00Z">
                  <w:rPr/>
                </w:rPrChange>
              </w:rPr>
              <w:t>Software &amp; Language</w:t>
            </w:r>
          </w:ins>
        </w:p>
        <w:p w:rsidR="00303ED6" w:rsidRPr="00303ED6" w:rsidRDefault="00303ED6">
          <w:pPr>
            <w:pStyle w:val="ListParagraph"/>
            <w:numPr>
              <w:ilvl w:val="0"/>
              <w:numId w:val="9"/>
            </w:numPr>
            <w:rPr>
              <w:ins w:id="11" w:author="shruthi sathish" w:date="2015-05-12T12:00:00Z"/>
              <w:sz w:val="24"/>
              <w:szCs w:val="24"/>
              <w:rPrChange w:id="12" w:author="shruthi sathish" w:date="2015-05-12T12:02:00Z">
                <w:rPr>
                  <w:ins w:id="13" w:author="shruthi sathish" w:date="2015-05-12T12:00:00Z"/>
                </w:rPr>
              </w:rPrChange>
            </w:rPr>
            <w:pPrChange w:id="14" w:author="shruthi sathish" w:date="2015-05-12T12:02:00Z">
              <w:pPr/>
            </w:pPrChange>
          </w:pPr>
          <w:ins w:id="15" w:author="shruthi sathish" w:date="2015-05-12T11:59:00Z">
            <w:r w:rsidRPr="00303ED6">
              <w:rPr>
                <w:sz w:val="24"/>
                <w:szCs w:val="24"/>
                <w:rPrChange w:id="16" w:author="shruthi sathish" w:date="2015-05-12T12:02:00Z">
                  <w:rPr/>
                </w:rPrChange>
              </w:rPr>
              <w:t>Microsoft Ac</w:t>
            </w:r>
          </w:ins>
          <w:ins w:id="17" w:author="shruthi sathish" w:date="2015-05-12T12:00:00Z">
            <w:r w:rsidRPr="00303ED6">
              <w:rPr>
                <w:sz w:val="24"/>
                <w:szCs w:val="24"/>
                <w:rPrChange w:id="18" w:author="shruthi sathish" w:date="2015-05-12T12:02:00Z">
                  <w:rPr/>
                </w:rPrChange>
              </w:rPr>
              <w:t>c</w:t>
            </w:r>
          </w:ins>
          <w:ins w:id="19" w:author="shruthi sathish" w:date="2015-05-12T11:59:00Z">
            <w:r w:rsidRPr="00303ED6">
              <w:rPr>
                <w:sz w:val="24"/>
                <w:szCs w:val="24"/>
                <w:rPrChange w:id="20" w:author="shruthi sathish" w:date="2015-05-12T12:02:00Z">
                  <w:rPr/>
                </w:rPrChange>
              </w:rPr>
              <w:t>ess 2013</w:t>
            </w:r>
          </w:ins>
        </w:p>
        <w:p w:rsidR="00303ED6" w:rsidRPr="00303ED6" w:rsidRDefault="00303ED6">
          <w:pPr>
            <w:pStyle w:val="ListParagraph"/>
            <w:numPr>
              <w:ilvl w:val="0"/>
              <w:numId w:val="9"/>
            </w:numPr>
            <w:rPr>
              <w:ins w:id="21" w:author="shruthi sathish" w:date="2015-05-12T12:01:00Z"/>
              <w:sz w:val="24"/>
              <w:szCs w:val="24"/>
              <w:rPrChange w:id="22" w:author="shruthi sathish" w:date="2015-05-12T12:02:00Z">
                <w:rPr>
                  <w:ins w:id="23" w:author="shruthi sathish" w:date="2015-05-12T12:01:00Z"/>
                </w:rPr>
              </w:rPrChange>
            </w:rPr>
            <w:pPrChange w:id="24" w:author="shruthi sathish" w:date="2015-05-12T12:02:00Z">
              <w:pPr/>
            </w:pPrChange>
          </w:pPr>
          <w:ins w:id="25" w:author="shruthi sathish" w:date="2015-05-12T12:01:00Z">
            <w:r w:rsidRPr="00303ED6">
              <w:rPr>
                <w:sz w:val="24"/>
                <w:szCs w:val="24"/>
                <w:rPrChange w:id="26" w:author="shruthi sathish" w:date="2015-05-12T12:02:00Z">
                  <w:rPr/>
                </w:rPrChange>
              </w:rPr>
              <w:t>Visual Basics for Application (VBA)</w:t>
            </w:r>
          </w:ins>
        </w:p>
        <w:p w:rsidR="00303ED6" w:rsidRPr="00303ED6" w:rsidRDefault="00303ED6">
          <w:pPr>
            <w:rPr>
              <w:sz w:val="24"/>
              <w:szCs w:val="24"/>
              <w:rPrChange w:id="27" w:author="shruthi sathish" w:date="2015-05-12T11:59:00Z">
                <w:rPr/>
              </w:rPrChange>
            </w:rPr>
          </w:pPr>
        </w:p>
        <w:p w:rsidR="00D70230" w:rsidRPr="00303ED6" w:rsidRDefault="00D70230">
          <w:pPr>
            <w:jc w:val="center"/>
            <w:rPr>
              <w:sz w:val="32"/>
              <w:szCs w:val="32"/>
              <w:rPrChange w:id="28" w:author="shruthi sathish" w:date="2015-05-12T11:58:00Z">
                <w:rPr/>
              </w:rPrChange>
            </w:rPr>
            <w:pPrChange w:id="29" w:author="shruthi sathish" w:date="2015-05-12T11:58:00Z">
              <w:pPr/>
            </w:pPrChange>
          </w:pPr>
          <w:r w:rsidRPr="00303ED6">
            <w:rPr>
              <w:sz w:val="32"/>
              <w:szCs w:val="32"/>
              <w:rPrChange w:id="30" w:author="shruthi sathish" w:date="2015-05-12T11:58:00Z">
                <w:rPr/>
              </w:rPrChange>
            </w:rPr>
            <w:t>Major entities and its description</w:t>
          </w:r>
        </w:p>
        <w:p w:rsidR="00D70230" w:rsidRDefault="00D70230">
          <w:proofErr w:type="gramStart"/>
          <w:r>
            <w:t>STUDENT :</w:t>
          </w:r>
          <w:proofErr w:type="gramEnd"/>
        </w:p>
        <w:p w:rsidR="00C77821" w:rsidRDefault="00D70230">
          <w:pPr>
            <w:rPr>
              <w:ins w:id="31" w:author="shruthi sathish" w:date="2015-05-11T21:02:00Z"/>
            </w:rPr>
          </w:pPr>
          <w:ins w:id="32" w:author="shruthi sathish" w:date="2015-05-11T21:00:00Z">
            <w:r>
              <w:t xml:space="preserve">This table stores a student’s personal data like STUDENT_ID, </w:t>
            </w:r>
          </w:ins>
          <w:ins w:id="33" w:author="shruthi sathish" w:date="2015-05-11T21:01:00Z">
            <w:r>
              <w:t>FNAME, LNAME, DATE_OF_BIRTH</w:t>
            </w:r>
            <w:proofErr w:type="gramStart"/>
            <w:r>
              <w:t>,MAJOR</w:t>
            </w:r>
            <w:proofErr w:type="gramEnd"/>
            <w:r>
              <w:t>, GENDER, ADDRE</w:t>
            </w:r>
          </w:ins>
          <w:ins w:id="34" w:author="shruthi sathish" w:date="2015-05-11T21:02:00Z">
            <w:r>
              <w:t>SS, PHONE etc…</w:t>
            </w:r>
          </w:ins>
          <w:ins w:id="35" w:author="Sai Surya Chintala" w:date="2015-05-12T20:34:00Z">
            <w:r w:rsidR="00C77821">
              <w:t xml:space="preserve"> </w:t>
            </w:r>
          </w:ins>
          <w:ins w:id="36" w:author="Sai Surya Chintala" w:date="2015-05-12T20:33:00Z">
            <w:r w:rsidR="00C77821">
              <w:t>STUDENT_ID is primary key.</w:t>
            </w:r>
          </w:ins>
        </w:p>
        <w:p w:rsidR="00D70230" w:rsidRDefault="00D70230">
          <w:pPr>
            <w:rPr>
              <w:ins w:id="37" w:author="shruthi sathish" w:date="2015-05-11T21:02:00Z"/>
            </w:rPr>
          </w:pPr>
          <w:proofErr w:type="gramStart"/>
          <w:ins w:id="38" w:author="shruthi sathish" w:date="2015-05-11T21:02:00Z">
            <w:r>
              <w:t>FACULTY :</w:t>
            </w:r>
            <w:proofErr w:type="gramEnd"/>
          </w:ins>
        </w:p>
        <w:p w:rsidR="00D70230" w:rsidRDefault="00D70230">
          <w:pPr>
            <w:rPr>
              <w:ins w:id="39" w:author="shruthi sathish" w:date="2015-05-11T21:04:00Z"/>
            </w:rPr>
          </w:pPr>
          <w:ins w:id="40" w:author="shruthi sathish" w:date="2015-05-11T21:02:00Z">
            <w:r>
              <w:t>This table stores a faculty’s personal data</w:t>
            </w:r>
          </w:ins>
          <w:ins w:id="41" w:author="shruthi sathish" w:date="2015-05-11T21:03:00Z">
            <w:r w:rsidR="004E7598">
              <w:t xml:space="preserve"> like FACULTY_ID, FNAME, LNAME, PHONE, </w:t>
            </w:r>
          </w:ins>
          <w:ins w:id="42" w:author="shruthi sathish" w:date="2015-05-11T21:04:00Z">
            <w:r w:rsidR="004E7598">
              <w:t>EMAIL, ADDRESS</w:t>
            </w:r>
            <w:proofErr w:type="gramStart"/>
            <w:r w:rsidR="004E7598">
              <w:t>,DEPT</w:t>
            </w:r>
            <w:proofErr w:type="gramEnd"/>
            <w:r w:rsidR="004E7598">
              <w:t xml:space="preserve"> etc..</w:t>
            </w:r>
          </w:ins>
          <w:ins w:id="43" w:author="Sai Surya Chintala" w:date="2015-05-12T20:34:00Z">
            <w:r w:rsidR="00C77821">
              <w:t xml:space="preserve"> FACYLTY_ID is primary key.</w:t>
            </w:r>
          </w:ins>
        </w:p>
        <w:p w:rsidR="004E7598" w:rsidRDefault="004E7598">
          <w:pPr>
            <w:rPr>
              <w:ins w:id="44" w:author="shruthi sathish" w:date="2015-05-11T21:04:00Z"/>
            </w:rPr>
          </w:pPr>
          <w:proofErr w:type="gramStart"/>
          <w:ins w:id="45" w:author="shruthi sathish" w:date="2015-05-11T21:04:00Z">
            <w:r>
              <w:t>COURSE :</w:t>
            </w:r>
            <w:proofErr w:type="gramEnd"/>
          </w:ins>
        </w:p>
        <w:p w:rsidR="004E7598" w:rsidRDefault="004E7598">
          <w:pPr>
            <w:rPr>
              <w:ins w:id="46" w:author="shruthi sathish" w:date="2015-05-11T21:06:00Z"/>
            </w:rPr>
          </w:pPr>
          <w:ins w:id="47" w:author="shruthi sathish" w:date="2015-05-11T21:04:00Z">
            <w:r>
              <w:t xml:space="preserve">This table stores </w:t>
            </w:r>
          </w:ins>
          <w:ins w:id="48" w:author="shruthi sathish" w:date="2015-05-11T21:05:00Z">
            <w:r>
              <w:t xml:space="preserve">detail of courses school offers like COURSE_ID, </w:t>
            </w:r>
            <w:proofErr w:type="gramStart"/>
            <w:r>
              <w:t>TITLE ,</w:t>
            </w:r>
            <w:proofErr w:type="gramEnd"/>
            <w:r>
              <w:t xml:space="preserve"> DESCRIPTION, DEPARTMENT, </w:t>
            </w:r>
          </w:ins>
          <w:ins w:id="49" w:author="shruthi sathish" w:date="2015-05-11T21:06:00Z">
            <w:r>
              <w:t>FEE etc..</w:t>
            </w:r>
          </w:ins>
          <w:ins w:id="50" w:author="Sai Surya Chintala" w:date="2015-05-12T20:34:00Z">
            <w:r w:rsidR="00C77821">
              <w:t xml:space="preserve"> COURSE_ID is primary key</w:t>
            </w:r>
          </w:ins>
        </w:p>
        <w:p w:rsidR="004E7598" w:rsidRDefault="004E7598">
          <w:pPr>
            <w:rPr>
              <w:ins w:id="51" w:author="shruthi sathish" w:date="2015-05-11T21:06:00Z"/>
            </w:rPr>
          </w:pPr>
          <w:proofErr w:type="gramStart"/>
          <w:ins w:id="52" w:author="shruthi sathish" w:date="2015-05-11T21:06:00Z">
            <w:r>
              <w:t>CLASSROOM :</w:t>
            </w:r>
            <w:proofErr w:type="gramEnd"/>
          </w:ins>
        </w:p>
        <w:p w:rsidR="004E7598" w:rsidRDefault="004E7598">
          <w:pPr>
            <w:rPr>
              <w:ins w:id="53" w:author="shruthi sathish" w:date="2015-05-11T21:08:00Z"/>
            </w:rPr>
          </w:pPr>
          <w:ins w:id="54" w:author="shruthi sathish" w:date="2015-05-11T21:06:00Z">
            <w:r>
              <w:t xml:space="preserve">This table stores the class room information in the school and are they are </w:t>
            </w:r>
          </w:ins>
          <w:ins w:id="55" w:author="shruthi sathish" w:date="2015-05-11T21:07:00Z">
            <w:r>
              <w:t>booked by anyone or free like ROOM_NUM, CAPACITY,AVAILABLE, FROM , TO etc.</w:t>
            </w:r>
          </w:ins>
          <w:ins w:id="56" w:author="shruthi sathish" w:date="2015-05-11T21:08:00Z">
            <w:r>
              <w:t>.</w:t>
            </w:r>
          </w:ins>
        </w:p>
        <w:p w:rsidR="004E7598" w:rsidRDefault="004E7598">
          <w:pPr>
            <w:rPr>
              <w:ins w:id="57" w:author="shruthi sathish" w:date="2015-05-11T21:08:00Z"/>
            </w:rPr>
          </w:pPr>
          <w:proofErr w:type="gramStart"/>
          <w:ins w:id="58" w:author="shruthi sathish" w:date="2015-05-11T21:08:00Z">
            <w:r>
              <w:t>EXAM :</w:t>
            </w:r>
            <w:proofErr w:type="gramEnd"/>
          </w:ins>
        </w:p>
        <w:p w:rsidR="004E7598" w:rsidRDefault="004E7598">
          <w:pPr>
            <w:rPr>
              <w:ins w:id="59" w:author="shruthi sathish" w:date="2015-05-11T21:09:00Z"/>
            </w:rPr>
          </w:pPr>
          <w:ins w:id="60" w:author="shruthi sathish" w:date="2015-05-11T21:08:00Z">
            <w:r>
              <w:t>This table stores information on exams held and upcoming exams in school like EXAM_</w:t>
            </w:r>
            <w:proofErr w:type="gramStart"/>
            <w:r>
              <w:t>ID ,</w:t>
            </w:r>
            <w:proofErr w:type="gramEnd"/>
            <w:r>
              <w:t xml:space="preserve"> </w:t>
            </w:r>
          </w:ins>
          <w:ins w:id="61" w:author="shruthi sathish" w:date="2015-05-11T21:09:00Z">
            <w:r>
              <w:t>COURSE_ID, INSTRUCTOR, EXAM_DATE, MAX_POINT etc..</w:t>
            </w:r>
          </w:ins>
          <w:ins w:id="62" w:author="Sai Surya Chintala" w:date="2015-05-12T20:35:00Z">
            <w:r w:rsidR="00C77821">
              <w:t xml:space="preserve"> EXAM_ID is </w:t>
            </w:r>
          </w:ins>
          <w:ins w:id="63" w:author="Sai Surya Chintala" w:date="2015-05-12T20:36:00Z">
            <w:r w:rsidR="00C77821">
              <w:t>primary</w:t>
            </w:r>
          </w:ins>
          <w:ins w:id="64" w:author="Sai Surya Chintala" w:date="2015-05-12T20:35:00Z">
            <w:r w:rsidR="00C77821">
              <w:t xml:space="preserve"> key</w:t>
            </w:r>
          </w:ins>
        </w:p>
        <w:p w:rsidR="004E7598" w:rsidRDefault="004E7598">
          <w:pPr>
            <w:rPr>
              <w:ins w:id="65" w:author="shruthi sathish" w:date="2015-05-11T21:09:00Z"/>
            </w:rPr>
          </w:pPr>
          <w:ins w:id="66" w:author="shruthi sathish" w:date="2015-05-11T21:09:00Z">
            <w:r>
              <w:t>ASSIGNMENTS:</w:t>
            </w:r>
          </w:ins>
        </w:p>
        <w:p w:rsidR="004E7598" w:rsidRDefault="004E7598">
          <w:pPr>
            <w:rPr>
              <w:ins w:id="67" w:author="shruthi sathish" w:date="2015-05-11T21:11:00Z"/>
            </w:rPr>
          </w:pPr>
          <w:ins w:id="68" w:author="shruthi sathish" w:date="2015-05-11T21:09:00Z">
            <w:r>
              <w:t>This table stores</w:t>
            </w:r>
          </w:ins>
          <w:ins w:id="69" w:author="shruthi sathish" w:date="2015-05-11T21:10:00Z">
            <w:r>
              <w:t xml:space="preserve"> assignment published by faculties and the assignment file like ASSGN_ID, PUBLISH_DATE, DUE_DATE, </w:t>
            </w:r>
          </w:ins>
          <w:ins w:id="70" w:author="shruthi sathish" w:date="2015-05-11T21:11:00Z">
            <w:r>
              <w:t>FACULTY_</w:t>
            </w:r>
            <w:proofErr w:type="gramStart"/>
            <w:r>
              <w:t>ID ,</w:t>
            </w:r>
            <w:proofErr w:type="gramEnd"/>
            <w:r>
              <w:t xml:space="preserve"> FILE etc..</w:t>
            </w:r>
          </w:ins>
          <w:ins w:id="71" w:author="Sai Surya Chintala" w:date="2015-05-12T20:36:00Z">
            <w:r w:rsidR="00C77821">
              <w:t xml:space="preserve"> </w:t>
            </w:r>
          </w:ins>
        </w:p>
        <w:p w:rsidR="004E7598" w:rsidRDefault="004E7598">
          <w:pPr>
            <w:rPr>
              <w:ins w:id="72" w:author="shruthi sathish" w:date="2015-05-11T21:12:00Z"/>
            </w:rPr>
          </w:pPr>
          <w:proofErr w:type="gramStart"/>
          <w:ins w:id="73" w:author="shruthi sathish" w:date="2015-05-11T21:12:00Z">
            <w:r>
              <w:t>LOGIN :</w:t>
            </w:r>
            <w:proofErr w:type="gramEnd"/>
          </w:ins>
        </w:p>
        <w:p w:rsidR="004E7598" w:rsidRDefault="004E7598">
          <w:pPr>
            <w:rPr>
              <w:ins w:id="74" w:author="shruthi sathish" w:date="2015-05-11T21:13:00Z"/>
            </w:rPr>
          </w:pPr>
          <w:ins w:id="75" w:author="shruthi sathish" w:date="2015-05-11T21:12:00Z">
            <w:r>
              <w:t>This stores the login credentials for the users</w:t>
            </w:r>
          </w:ins>
          <w:ins w:id="76" w:author="shruthi sathish" w:date="2015-05-11T21:13:00Z">
            <w:r>
              <w:t xml:space="preserve"> like, USERNAME, PASSWORD etc</w:t>
            </w:r>
            <w:proofErr w:type="gramStart"/>
            <w:r>
              <w:t>..</w:t>
            </w:r>
          </w:ins>
          <w:proofErr w:type="gramEnd"/>
          <w:ins w:id="77" w:author="Sai Surya Chintala" w:date="2015-05-12T20:36:00Z">
            <w:r w:rsidR="00C77821">
              <w:t xml:space="preserve"> USERNAME is Primary key</w:t>
            </w:r>
          </w:ins>
        </w:p>
        <w:p w:rsidR="004E7598" w:rsidRDefault="004E7598">
          <w:pPr>
            <w:rPr>
              <w:ins w:id="78" w:author="shruthi sathish" w:date="2015-05-11T21:14:00Z"/>
            </w:rPr>
          </w:pPr>
          <w:ins w:id="79" w:author="shruthi sathish" w:date="2015-05-11T21:13:00Z">
            <w:r>
              <w:t>STU_</w:t>
            </w:r>
          </w:ins>
          <w:proofErr w:type="gramStart"/>
          <w:ins w:id="80" w:author="shruthi sathish" w:date="2015-05-11T21:14:00Z">
            <w:r>
              <w:t>ENROLMENT :</w:t>
            </w:r>
            <w:proofErr w:type="gramEnd"/>
          </w:ins>
        </w:p>
        <w:p w:rsidR="004E7598" w:rsidRDefault="004E7598">
          <w:pPr>
            <w:rPr>
              <w:ins w:id="81" w:author="shruthi sathish" w:date="2015-05-11T21:15:00Z"/>
            </w:rPr>
          </w:pPr>
          <w:ins w:id="82" w:author="shruthi sathish" w:date="2015-05-11T21:14:00Z">
            <w:r>
              <w:t xml:space="preserve">This table stores detail of courses student enrolled in and the fee details like STUDENT_ID, </w:t>
            </w:r>
          </w:ins>
          <w:ins w:id="83" w:author="shruthi sathish" w:date="2015-05-11T21:15:00Z">
            <w:r>
              <w:t>COURSE_ID ENROLMENT_DATE, FEE, DUE_DATE etc</w:t>
            </w:r>
            <w:proofErr w:type="gramStart"/>
            <w:r>
              <w:t>..</w:t>
            </w:r>
            <w:proofErr w:type="gramEnd"/>
          </w:ins>
        </w:p>
        <w:p w:rsidR="004E7598" w:rsidRDefault="004E7598">
          <w:pPr>
            <w:rPr>
              <w:ins w:id="84" w:author="shruthi sathish" w:date="2015-05-11T21:15:00Z"/>
            </w:rPr>
          </w:pPr>
        </w:p>
        <w:p w:rsidR="00C5482A" w:rsidRPr="00303ED6" w:rsidRDefault="00C5482A">
          <w:pPr>
            <w:jc w:val="center"/>
            <w:rPr>
              <w:ins w:id="85" w:author="shruthi sathish" w:date="2015-05-11T22:48:00Z"/>
              <w:sz w:val="32"/>
              <w:szCs w:val="32"/>
              <w:rPrChange w:id="86" w:author="shruthi sathish" w:date="2015-05-12T12:02:00Z">
                <w:rPr>
                  <w:ins w:id="87" w:author="shruthi sathish" w:date="2015-05-11T22:48:00Z"/>
                </w:rPr>
              </w:rPrChange>
            </w:rPr>
            <w:pPrChange w:id="88" w:author="shruthi sathish" w:date="2015-05-12T12:02:00Z">
              <w:pPr/>
            </w:pPrChange>
          </w:pPr>
          <w:ins w:id="89" w:author="shruthi sathish" w:date="2015-05-11T21:15:00Z">
            <w:r w:rsidRPr="00303ED6">
              <w:rPr>
                <w:sz w:val="32"/>
                <w:szCs w:val="32"/>
                <w:rPrChange w:id="90" w:author="shruthi sathish" w:date="2015-05-12T12:02:00Z">
                  <w:rPr/>
                </w:rPrChange>
              </w:rPr>
              <w:t>BUSINESS RULES</w:t>
            </w:r>
          </w:ins>
        </w:p>
        <w:p w:rsidR="00C77821" w:rsidRDefault="00F75297" w:rsidP="006E29DB">
          <w:pPr>
            <w:pStyle w:val="ListParagraph"/>
            <w:numPr>
              <w:ilvl w:val="0"/>
              <w:numId w:val="11"/>
            </w:numPr>
            <w:rPr>
              <w:ins w:id="91" w:author="Sai Surya Chintala" w:date="2015-05-12T20:38:00Z"/>
            </w:rPr>
            <w:pPrChange w:id="92" w:author="Sai Surya Chintala" w:date="2015-05-12T20:51:00Z">
              <w:pPr/>
            </w:pPrChange>
          </w:pPr>
          <w:ins w:id="93" w:author="shruthi sathish" w:date="2015-05-11T22:52:00Z">
            <w:r>
              <w:t xml:space="preserve">One </w:t>
            </w:r>
          </w:ins>
          <w:ins w:id="94" w:author="Sai Surya Chintala" w:date="2015-05-12T20:38:00Z">
            <w:r w:rsidR="00C77821">
              <w:t>user can have only one login credentials.</w:t>
            </w:r>
          </w:ins>
        </w:p>
        <w:p w:rsidR="00C77821" w:rsidRDefault="00C77821" w:rsidP="006E29DB">
          <w:pPr>
            <w:pStyle w:val="ListParagraph"/>
            <w:numPr>
              <w:ilvl w:val="0"/>
              <w:numId w:val="11"/>
            </w:numPr>
            <w:rPr>
              <w:ins w:id="95" w:author="Sai Surya Chintala" w:date="2015-05-12T20:39:00Z"/>
            </w:rPr>
            <w:pPrChange w:id="96" w:author="Sai Surya Chintala" w:date="2015-05-12T20:51:00Z">
              <w:pPr/>
            </w:pPrChange>
          </w:pPr>
          <w:ins w:id="97" w:author="Sai Surya Chintala" w:date="2015-05-12T20:39:00Z">
            <w:r>
              <w:t xml:space="preserve">One student can enroll </w:t>
            </w:r>
            <w:proofErr w:type="gramStart"/>
            <w:r>
              <w:t>to</w:t>
            </w:r>
            <w:proofErr w:type="gramEnd"/>
            <w:r>
              <w:t xml:space="preserve"> many courses.</w:t>
            </w:r>
          </w:ins>
        </w:p>
        <w:p w:rsidR="00C77821" w:rsidRDefault="00C77821" w:rsidP="006E29DB">
          <w:pPr>
            <w:pStyle w:val="ListParagraph"/>
            <w:numPr>
              <w:ilvl w:val="0"/>
              <w:numId w:val="11"/>
            </w:numPr>
            <w:rPr>
              <w:ins w:id="98" w:author="Sai Surya Chintala" w:date="2015-05-12T20:39:00Z"/>
            </w:rPr>
            <w:pPrChange w:id="99" w:author="Sai Surya Chintala" w:date="2015-05-12T20:51:00Z">
              <w:pPr/>
            </w:pPrChange>
          </w:pPr>
          <w:ins w:id="100" w:author="Sai Surya Chintala" w:date="2015-05-12T20:39:00Z">
            <w:r>
              <w:t>One course can have many students.</w:t>
            </w:r>
          </w:ins>
        </w:p>
        <w:p w:rsidR="00C77821" w:rsidRDefault="00C77821" w:rsidP="006E29DB">
          <w:pPr>
            <w:pStyle w:val="ListParagraph"/>
            <w:numPr>
              <w:ilvl w:val="0"/>
              <w:numId w:val="11"/>
            </w:numPr>
            <w:rPr>
              <w:ins w:id="101" w:author="Sai Surya Chintala" w:date="2015-05-12T20:40:00Z"/>
            </w:rPr>
            <w:pPrChange w:id="102" w:author="Sai Surya Chintala" w:date="2015-05-12T20:51:00Z">
              <w:pPr/>
            </w:pPrChange>
          </w:pPr>
          <w:ins w:id="103" w:author="Sai Surya Chintala" w:date="2015-05-12T20:40:00Z">
            <w:r>
              <w:t>One student can post many feedback.</w:t>
            </w:r>
          </w:ins>
        </w:p>
        <w:p w:rsidR="00C77821" w:rsidRDefault="00C77821" w:rsidP="006E29DB">
          <w:pPr>
            <w:pStyle w:val="ListParagraph"/>
            <w:numPr>
              <w:ilvl w:val="0"/>
              <w:numId w:val="11"/>
            </w:numPr>
            <w:rPr>
              <w:ins w:id="104" w:author="Sai Surya Chintala" w:date="2015-05-12T20:40:00Z"/>
            </w:rPr>
            <w:pPrChange w:id="105" w:author="Sai Surya Chintala" w:date="2015-05-12T20:51:00Z">
              <w:pPr/>
            </w:pPrChange>
          </w:pPr>
          <w:ins w:id="106" w:author="Sai Surya Chintala" w:date="2015-05-12T20:40:00Z">
            <w:r>
              <w:t>Feedback can have post from many students.</w:t>
            </w:r>
          </w:ins>
        </w:p>
        <w:p w:rsidR="00C77821" w:rsidRDefault="00C77821" w:rsidP="006E29DB">
          <w:pPr>
            <w:pStyle w:val="ListParagraph"/>
            <w:numPr>
              <w:ilvl w:val="0"/>
              <w:numId w:val="11"/>
            </w:numPr>
            <w:rPr>
              <w:ins w:id="107" w:author="Sai Surya Chintala" w:date="2015-05-12T20:40:00Z"/>
            </w:rPr>
            <w:pPrChange w:id="108" w:author="Sai Surya Chintala" w:date="2015-05-12T20:51:00Z">
              <w:pPr/>
            </w:pPrChange>
          </w:pPr>
          <w:ins w:id="109" w:author="Sai Surya Chintala" w:date="2015-05-12T20:40:00Z">
            <w:r>
              <w:t>One student can take many exams.</w:t>
            </w:r>
          </w:ins>
        </w:p>
        <w:p w:rsidR="00C77821" w:rsidRDefault="00C77821" w:rsidP="006E29DB">
          <w:pPr>
            <w:pStyle w:val="ListParagraph"/>
            <w:numPr>
              <w:ilvl w:val="0"/>
              <w:numId w:val="11"/>
            </w:numPr>
            <w:rPr>
              <w:ins w:id="110" w:author="Sai Surya Chintala" w:date="2015-05-12T20:41:00Z"/>
            </w:rPr>
            <w:pPrChange w:id="111" w:author="Sai Surya Chintala" w:date="2015-05-12T20:51:00Z">
              <w:pPr/>
            </w:pPrChange>
          </w:pPr>
          <w:ins w:id="112" w:author="Sai Surya Chintala" w:date="2015-05-12T20:41:00Z">
            <w:r>
              <w:t>One exam can have many students</w:t>
            </w:r>
          </w:ins>
        </w:p>
        <w:p w:rsidR="00C77821" w:rsidRDefault="00C77821" w:rsidP="006E29DB">
          <w:pPr>
            <w:pStyle w:val="ListParagraph"/>
            <w:numPr>
              <w:ilvl w:val="0"/>
              <w:numId w:val="11"/>
            </w:numPr>
            <w:rPr>
              <w:ins w:id="113" w:author="Sai Surya Chintala" w:date="2015-05-12T20:41:00Z"/>
            </w:rPr>
            <w:pPrChange w:id="114" w:author="Sai Surya Chintala" w:date="2015-05-12T20:51:00Z">
              <w:pPr/>
            </w:pPrChange>
          </w:pPr>
          <w:ins w:id="115" w:author="Sai Surya Chintala" w:date="2015-05-12T20:41:00Z">
            <w:r>
              <w:t>One faculty can have many students</w:t>
            </w:r>
          </w:ins>
        </w:p>
        <w:p w:rsidR="00C77821" w:rsidRDefault="00C77821" w:rsidP="006E29DB">
          <w:pPr>
            <w:pStyle w:val="ListParagraph"/>
            <w:numPr>
              <w:ilvl w:val="0"/>
              <w:numId w:val="11"/>
            </w:numPr>
            <w:rPr>
              <w:ins w:id="116" w:author="Sai Surya Chintala" w:date="2015-05-12T20:41:00Z"/>
            </w:rPr>
            <w:pPrChange w:id="117" w:author="Sai Surya Chintala" w:date="2015-05-12T20:51:00Z">
              <w:pPr/>
            </w:pPrChange>
          </w:pPr>
          <w:ins w:id="118" w:author="Sai Surya Chintala" w:date="2015-05-12T20:41:00Z">
            <w:r>
              <w:t>One student can be under many faculties</w:t>
            </w:r>
          </w:ins>
        </w:p>
        <w:p w:rsidR="00C77821" w:rsidRDefault="00C77821" w:rsidP="006E29DB">
          <w:pPr>
            <w:pStyle w:val="ListParagraph"/>
            <w:numPr>
              <w:ilvl w:val="0"/>
              <w:numId w:val="11"/>
            </w:numPr>
            <w:rPr>
              <w:ins w:id="119" w:author="Sai Surya Chintala" w:date="2015-05-12T20:41:00Z"/>
            </w:rPr>
            <w:pPrChange w:id="120" w:author="Sai Surya Chintala" w:date="2015-05-12T20:51:00Z">
              <w:pPr/>
            </w:pPrChange>
          </w:pPr>
          <w:ins w:id="121" w:author="Sai Surya Chintala" w:date="2015-05-12T20:41:00Z">
            <w:r>
              <w:t>One faculty can belong to one department</w:t>
            </w:r>
          </w:ins>
        </w:p>
        <w:p w:rsidR="00C77821" w:rsidRDefault="00C77821" w:rsidP="006E29DB">
          <w:pPr>
            <w:pStyle w:val="ListParagraph"/>
            <w:numPr>
              <w:ilvl w:val="0"/>
              <w:numId w:val="11"/>
            </w:numPr>
            <w:rPr>
              <w:ins w:id="122" w:author="Sai Surya Chintala" w:date="2015-05-12T20:42:00Z"/>
            </w:rPr>
            <w:pPrChange w:id="123" w:author="Sai Surya Chintala" w:date="2015-05-12T20:51:00Z">
              <w:pPr/>
            </w:pPrChange>
          </w:pPr>
          <w:ins w:id="124" w:author="Sai Surya Chintala" w:date="2015-05-12T20:42:00Z">
            <w:r>
              <w:t>One department can have many faculties</w:t>
            </w:r>
          </w:ins>
        </w:p>
        <w:p w:rsidR="00C77821" w:rsidRDefault="00C77821" w:rsidP="006E29DB">
          <w:pPr>
            <w:pStyle w:val="ListParagraph"/>
            <w:numPr>
              <w:ilvl w:val="0"/>
              <w:numId w:val="11"/>
            </w:numPr>
            <w:rPr>
              <w:ins w:id="125" w:author="Sai Surya Chintala" w:date="2015-05-12T20:42:00Z"/>
            </w:rPr>
            <w:pPrChange w:id="126" w:author="Sai Surya Chintala" w:date="2015-05-12T20:51:00Z">
              <w:pPr/>
            </w:pPrChange>
          </w:pPr>
          <w:ins w:id="127" w:author="Sai Surya Chintala" w:date="2015-05-12T20:42:00Z">
            <w:r>
              <w:t>One department can have many courses.</w:t>
            </w:r>
          </w:ins>
        </w:p>
        <w:p w:rsidR="00C77821" w:rsidRDefault="00C77821" w:rsidP="006E29DB">
          <w:pPr>
            <w:pStyle w:val="ListParagraph"/>
            <w:numPr>
              <w:ilvl w:val="0"/>
              <w:numId w:val="11"/>
            </w:numPr>
            <w:rPr>
              <w:ins w:id="128" w:author="Sai Surya Chintala" w:date="2015-05-12T20:42:00Z"/>
            </w:rPr>
            <w:pPrChange w:id="129" w:author="Sai Surya Chintala" w:date="2015-05-12T20:51:00Z">
              <w:pPr/>
            </w:pPrChange>
          </w:pPr>
          <w:ins w:id="130" w:author="Sai Surya Chintala" w:date="2015-05-12T20:42:00Z">
            <w:r>
              <w:t>One course should be from one department.</w:t>
            </w:r>
          </w:ins>
        </w:p>
        <w:p w:rsidR="00C77821" w:rsidRDefault="00C77821" w:rsidP="006E29DB">
          <w:pPr>
            <w:pStyle w:val="ListParagraph"/>
            <w:numPr>
              <w:ilvl w:val="0"/>
              <w:numId w:val="11"/>
            </w:numPr>
            <w:rPr>
              <w:ins w:id="131" w:author="Sai Surya Chintala" w:date="2015-05-12T20:43:00Z"/>
            </w:rPr>
            <w:pPrChange w:id="132" w:author="Sai Surya Chintala" w:date="2015-05-12T20:51:00Z">
              <w:pPr/>
            </w:pPrChange>
          </w:pPr>
          <w:ins w:id="133" w:author="Sai Surya Chintala" w:date="2015-05-12T20:43:00Z">
            <w:r>
              <w:t>One faculty can post many assignments</w:t>
            </w:r>
          </w:ins>
        </w:p>
        <w:p w:rsidR="00C77821" w:rsidRDefault="00C77821" w:rsidP="006E29DB">
          <w:pPr>
            <w:pStyle w:val="ListParagraph"/>
            <w:numPr>
              <w:ilvl w:val="0"/>
              <w:numId w:val="11"/>
            </w:numPr>
            <w:rPr>
              <w:ins w:id="134" w:author="Sai Surya Chintala" w:date="2015-05-12T20:43:00Z"/>
            </w:rPr>
            <w:pPrChange w:id="135" w:author="Sai Surya Chintala" w:date="2015-05-12T20:51:00Z">
              <w:pPr/>
            </w:pPrChange>
          </w:pPr>
          <w:ins w:id="136" w:author="Sai Surya Chintala" w:date="2015-05-12T20:43:00Z">
            <w:r>
              <w:t>One assignment should be posted by one faculty.</w:t>
            </w:r>
          </w:ins>
        </w:p>
        <w:p w:rsidR="00C77821" w:rsidRDefault="006E29DB" w:rsidP="006E29DB">
          <w:pPr>
            <w:pStyle w:val="ListParagraph"/>
            <w:numPr>
              <w:ilvl w:val="0"/>
              <w:numId w:val="11"/>
            </w:numPr>
            <w:rPr>
              <w:ins w:id="137" w:author="Sai Surya Chintala" w:date="2015-05-12T20:43:00Z"/>
            </w:rPr>
            <w:pPrChange w:id="138" w:author="Sai Surya Chintala" w:date="2015-05-12T20:51:00Z">
              <w:pPr/>
            </w:pPrChange>
          </w:pPr>
          <w:ins w:id="139" w:author="Sai Surya Chintala" w:date="2015-05-12T20:43:00Z">
            <w:r>
              <w:t>One student can submit many assignments.</w:t>
            </w:r>
          </w:ins>
        </w:p>
        <w:p w:rsidR="006E29DB" w:rsidRDefault="006E29DB" w:rsidP="006E29DB">
          <w:pPr>
            <w:pStyle w:val="ListParagraph"/>
            <w:numPr>
              <w:ilvl w:val="0"/>
              <w:numId w:val="11"/>
            </w:numPr>
            <w:rPr>
              <w:ins w:id="140" w:author="Sai Surya Chintala" w:date="2015-05-12T20:44:00Z"/>
            </w:rPr>
            <w:pPrChange w:id="141" w:author="Sai Surya Chintala" w:date="2015-05-12T20:51:00Z">
              <w:pPr/>
            </w:pPrChange>
          </w:pPr>
          <w:ins w:id="142" w:author="Sai Surya Chintala" w:date="2015-05-12T20:44:00Z">
            <w:r>
              <w:t xml:space="preserve">One assignment should be submitted by </w:t>
            </w:r>
          </w:ins>
          <w:ins w:id="143" w:author="Sai Surya Chintala" w:date="2015-05-12T20:45:00Z">
            <w:r>
              <w:t>o</w:t>
            </w:r>
          </w:ins>
          <w:ins w:id="144" w:author="Sai Surya Chintala" w:date="2015-05-12T20:44:00Z">
            <w:r>
              <w:t xml:space="preserve">nly one student. </w:t>
            </w:r>
          </w:ins>
        </w:p>
        <w:p w:rsidR="006E29DB" w:rsidRDefault="006E29DB" w:rsidP="006E29DB">
          <w:pPr>
            <w:pStyle w:val="ListParagraph"/>
            <w:numPr>
              <w:ilvl w:val="0"/>
              <w:numId w:val="11"/>
            </w:numPr>
            <w:rPr>
              <w:ins w:id="145" w:author="Sai Surya Chintala" w:date="2015-05-12T20:45:00Z"/>
            </w:rPr>
            <w:pPrChange w:id="146" w:author="Sai Surya Chintala" w:date="2015-05-12T20:51:00Z">
              <w:pPr/>
            </w:pPrChange>
          </w:pPr>
          <w:ins w:id="147" w:author="Sai Surya Chintala" w:date="2015-05-12T20:45:00Z">
            <w:r>
              <w:t>One faculty can receive many pay.</w:t>
            </w:r>
          </w:ins>
        </w:p>
        <w:p w:rsidR="006E29DB" w:rsidRDefault="006E29DB" w:rsidP="006E29DB">
          <w:pPr>
            <w:pStyle w:val="ListParagraph"/>
            <w:numPr>
              <w:ilvl w:val="0"/>
              <w:numId w:val="11"/>
            </w:numPr>
            <w:rPr>
              <w:ins w:id="148" w:author="Sai Surya Chintala" w:date="2015-05-12T20:45:00Z"/>
            </w:rPr>
            <w:pPrChange w:id="149" w:author="Sai Surya Chintala" w:date="2015-05-12T20:51:00Z">
              <w:pPr/>
            </w:pPrChange>
          </w:pPr>
          <w:ins w:id="150" w:author="Sai Surya Chintala" w:date="2015-05-12T20:45:00Z">
            <w:r>
              <w:t>One pay should go to only one faculty.</w:t>
            </w:r>
          </w:ins>
        </w:p>
        <w:p w:rsidR="006E29DB" w:rsidRDefault="006E29DB" w:rsidP="006E29DB">
          <w:pPr>
            <w:pStyle w:val="ListParagraph"/>
            <w:numPr>
              <w:ilvl w:val="0"/>
              <w:numId w:val="11"/>
            </w:numPr>
            <w:rPr>
              <w:ins w:id="151" w:author="Sai Surya Chintala" w:date="2015-05-12T20:46:00Z"/>
            </w:rPr>
            <w:pPrChange w:id="152" w:author="Sai Surya Chintala" w:date="2015-05-12T20:51:00Z">
              <w:pPr/>
            </w:pPrChange>
          </w:pPr>
          <w:ins w:id="153" w:author="Sai Surya Chintala" w:date="2015-05-12T20:46:00Z">
            <w:r>
              <w:t xml:space="preserve">One course can have many course material </w:t>
            </w:r>
          </w:ins>
        </w:p>
        <w:p w:rsidR="006E29DB" w:rsidRDefault="006E29DB" w:rsidP="006E29DB">
          <w:pPr>
            <w:pStyle w:val="ListParagraph"/>
            <w:numPr>
              <w:ilvl w:val="0"/>
              <w:numId w:val="11"/>
            </w:numPr>
            <w:rPr>
              <w:ins w:id="154" w:author="Sai Surya Chintala" w:date="2015-05-12T20:46:00Z"/>
            </w:rPr>
            <w:pPrChange w:id="155" w:author="Sai Surya Chintala" w:date="2015-05-12T20:51:00Z">
              <w:pPr/>
            </w:pPrChange>
          </w:pPr>
          <w:ins w:id="156" w:author="Sai Surya Chintala" w:date="2015-05-12T20:46:00Z">
            <w:r>
              <w:t>One course material can belong to only one course.</w:t>
            </w:r>
          </w:ins>
        </w:p>
        <w:p w:rsidR="006E29DB" w:rsidRDefault="006E29DB" w:rsidP="006E29DB">
          <w:pPr>
            <w:pStyle w:val="ListParagraph"/>
            <w:numPr>
              <w:ilvl w:val="0"/>
              <w:numId w:val="11"/>
            </w:numPr>
            <w:rPr>
              <w:ins w:id="157" w:author="Sai Surya Chintala" w:date="2015-05-12T20:47:00Z"/>
            </w:rPr>
            <w:pPrChange w:id="158" w:author="Sai Surya Chintala" w:date="2015-05-12T20:51:00Z">
              <w:pPr/>
            </w:pPrChange>
          </w:pPr>
          <w:ins w:id="159" w:author="Sai Surya Chintala" w:date="2015-05-12T20:47:00Z">
            <w:r>
              <w:t>Faculty can book any number of classrooms if available.</w:t>
            </w:r>
          </w:ins>
        </w:p>
        <w:p w:rsidR="006E29DB" w:rsidRDefault="006E29DB" w:rsidP="006E29DB">
          <w:pPr>
            <w:pStyle w:val="ListParagraph"/>
            <w:numPr>
              <w:ilvl w:val="0"/>
              <w:numId w:val="11"/>
            </w:numPr>
            <w:rPr>
              <w:ins w:id="160" w:author="Sai Surya Chintala" w:date="2015-05-12T20:47:00Z"/>
            </w:rPr>
            <w:pPrChange w:id="161" w:author="Sai Surya Chintala" w:date="2015-05-12T20:51:00Z">
              <w:pPr/>
            </w:pPrChange>
          </w:pPr>
          <w:ins w:id="162" w:author="Sai Surya Chintala" w:date="2015-05-12T20:47:00Z">
            <w:r>
              <w:t>Admin can make many announcement</w:t>
            </w:r>
          </w:ins>
        </w:p>
        <w:p w:rsidR="006E29DB" w:rsidRDefault="006E29DB" w:rsidP="006E29DB">
          <w:pPr>
            <w:pStyle w:val="ListParagraph"/>
            <w:numPr>
              <w:ilvl w:val="0"/>
              <w:numId w:val="11"/>
            </w:numPr>
            <w:rPr>
              <w:ins w:id="163" w:author="Sai Surya Chintala" w:date="2015-05-12T20:47:00Z"/>
            </w:rPr>
            <w:pPrChange w:id="164" w:author="Sai Surya Chintala" w:date="2015-05-12T20:51:00Z">
              <w:pPr/>
            </w:pPrChange>
          </w:pPr>
          <w:ins w:id="165" w:author="Sai Surya Chintala" w:date="2015-05-12T20:47:00Z">
            <w:r>
              <w:t>Faculty can schedule many exams.</w:t>
            </w:r>
          </w:ins>
        </w:p>
        <w:p w:rsidR="006E29DB" w:rsidRDefault="006E29DB" w:rsidP="006E29DB">
          <w:pPr>
            <w:pStyle w:val="ListParagraph"/>
            <w:numPr>
              <w:ilvl w:val="0"/>
              <w:numId w:val="11"/>
            </w:numPr>
            <w:rPr>
              <w:ins w:id="166" w:author="Sai Surya Chintala" w:date="2015-05-12T20:49:00Z"/>
            </w:rPr>
            <w:pPrChange w:id="167" w:author="Sai Surya Chintala" w:date="2015-05-12T20:51:00Z">
              <w:pPr/>
            </w:pPrChange>
          </w:pPr>
          <w:ins w:id="168" w:author="Sai Surya Chintala" w:date="2015-05-12T20:47:00Z">
            <w:r>
              <w:t>One exam should be scheduled by only one faculty</w:t>
            </w:r>
          </w:ins>
          <w:ins w:id="169" w:author="Sai Surya Chintala" w:date="2015-05-12T20:49:00Z">
            <w:r>
              <w:t>.</w:t>
            </w:r>
          </w:ins>
        </w:p>
        <w:p w:rsidR="006E29DB" w:rsidRDefault="006E29DB" w:rsidP="006E29DB">
          <w:pPr>
            <w:pStyle w:val="ListParagraph"/>
            <w:numPr>
              <w:ilvl w:val="0"/>
              <w:numId w:val="11"/>
            </w:numPr>
            <w:rPr>
              <w:ins w:id="170" w:author="Sai Surya Chintala" w:date="2015-05-12T20:49:00Z"/>
            </w:rPr>
            <w:pPrChange w:id="171" w:author="Sai Surya Chintala" w:date="2015-05-12T20:51:00Z">
              <w:pPr/>
            </w:pPrChange>
          </w:pPr>
          <w:ins w:id="172" w:author="Sai Surya Chintala" w:date="2015-05-12T20:49:00Z">
            <w:r>
              <w:t>One faculty can submit many feedback/concerns.</w:t>
            </w:r>
          </w:ins>
        </w:p>
        <w:p w:rsidR="006E29DB" w:rsidRDefault="006E29DB" w:rsidP="006E29DB">
          <w:pPr>
            <w:pStyle w:val="ListParagraph"/>
            <w:numPr>
              <w:ilvl w:val="0"/>
              <w:numId w:val="11"/>
            </w:numPr>
            <w:rPr>
              <w:ins w:id="173" w:author="Sai Surya Chintala" w:date="2015-05-12T20:50:00Z"/>
            </w:rPr>
            <w:pPrChange w:id="174" w:author="Sai Surya Chintala" w:date="2015-05-12T20:51:00Z">
              <w:pPr/>
            </w:pPrChange>
          </w:pPr>
          <w:ins w:id="175" w:author="Sai Surya Chintala" w:date="2015-05-12T20:49:00Z">
            <w:r>
              <w:t>One feedback shou</w:t>
            </w:r>
          </w:ins>
          <w:ins w:id="176" w:author="Sai Surya Chintala" w:date="2015-05-12T20:50:00Z">
            <w:r>
              <w:t>l</w:t>
            </w:r>
          </w:ins>
          <w:ins w:id="177" w:author="Sai Surya Chintala" w:date="2015-05-12T20:49:00Z">
            <w:r>
              <w:t>d be submitted by only one faculty.</w:t>
            </w:r>
          </w:ins>
        </w:p>
        <w:p w:rsidR="006E29DB" w:rsidRDefault="006E29DB" w:rsidP="006E29DB">
          <w:pPr>
            <w:pStyle w:val="ListParagraph"/>
            <w:numPr>
              <w:ilvl w:val="0"/>
              <w:numId w:val="11"/>
            </w:numPr>
            <w:rPr>
              <w:ins w:id="178" w:author="Sai Surya Chintala" w:date="2015-05-12T20:49:00Z"/>
            </w:rPr>
            <w:pPrChange w:id="179" w:author="Sai Surya Chintala" w:date="2015-05-12T20:51:00Z">
              <w:pPr/>
            </w:pPrChange>
          </w:pPr>
          <w:ins w:id="180" w:author="Sai Surya Chintala" w:date="2015-05-12T20:50:00Z">
            <w:r>
              <w:t>Faculty can take attendance for many student under him/her.</w:t>
            </w:r>
          </w:ins>
        </w:p>
        <w:p w:rsidR="006E29DB" w:rsidRDefault="006E29DB">
          <w:pPr>
            <w:rPr>
              <w:ins w:id="181" w:author="Sai Surya Chintala" w:date="2015-05-12T20:49:00Z"/>
            </w:rPr>
          </w:pPr>
        </w:p>
        <w:p w:rsidR="006E29DB" w:rsidRDefault="006E29DB">
          <w:pPr>
            <w:rPr>
              <w:ins w:id="182" w:author="Sai Surya Chintala" w:date="2015-05-12T20:41:00Z"/>
            </w:rPr>
          </w:pPr>
        </w:p>
        <w:p w:rsidR="00F75297" w:rsidRDefault="00F75297">
          <w:pPr>
            <w:rPr>
              <w:ins w:id="183" w:author="shruthi sathish" w:date="2015-05-12T00:31:00Z"/>
            </w:rPr>
          </w:pPr>
          <w:ins w:id="184" w:author="shruthi sathish" w:date="2015-05-11T22:52:00Z">
            <w:del w:id="185" w:author="Sai Surya Chintala" w:date="2015-05-12T20:38:00Z">
              <w:r w:rsidDel="00C77821">
                <w:delText>faculty can teach many courses</w:delText>
              </w:r>
            </w:del>
          </w:ins>
          <w:ins w:id="186" w:author="shruthi sathish" w:date="2015-05-11T22:54:00Z">
            <w:del w:id="187" w:author="Sai Surya Chintala" w:date="2015-05-12T20:38:00Z">
              <w:r w:rsidDel="00C77821">
                <w:delText>.</w:delText>
              </w:r>
            </w:del>
          </w:ins>
        </w:p>
        <w:p w:rsidR="009E07A0" w:rsidRDefault="009E07A0">
          <w:pPr>
            <w:rPr>
              <w:ins w:id="188" w:author="Sai Surya Chintala" w:date="2015-05-12T21:05:00Z"/>
            </w:rPr>
          </w:pPr>
        </w:p>
        <w:p w:rsidR="00A95799" w:rsidRDefault="00A95799">
          <w:pPr>
            <w:rPr>
              <w:ins w:id="189" w:author="Sai Surya Chintala" w:date="2015-05-12T21:05:00Z"/>
            </w:rPr>
          </w:pPr>
        </w:p>
        <w:p w:rsidR="00A95799" w:rsidRDefault="00A95799">
          <w:pPr>
            <w:rPr>
              <w:ins w:id="190" w:author="Sai Surya Chintala" w:date="2015-05-12T21:05:00Z"/>
            </w:rPr>
          </w:pPr>
        </w:p>
        <w:p w:rsidR="00A95799" w:rsidRDefault="00A95799">
          <w:pPr>
            <w:rPr>
              <w:ins w:id="191" w:author="Sai Surya Chintala" w:date="2015-05-12T21:05:00Z"/>
            </w:rPr>
          </w:pPr>
        </w:p>
        <w:p w:rsidR="00A95799" w:rsidRPr="00A95799" w:rsidRDefault="00A95799" w:rsidP="00A95799">
          <w:pPr>
            <w:jc w:val="center"/>
            <w:rPr>
              <w:ins w:id="192" w:author="Sai Surya Chintala" w:date="2015-05-12T21:05:00Z"/>
              <w:sz w:val="28"/>
              <w:szCs w:val="28"/>
              <w:rPrChange w:id="193" w:author="Sai Surya Chintala" w:date="2015-05-12T21:06:00Z">
                <w:rPr>
                  <w:ins w:id="194" w:author="Sai Surya Chintala" w:date="2015-05-12T21:05:00Z"/>
                </w:rPr>
              </w:rPrChange>
            </w:rPr>
            <w:pPrChange w:id="195" w:author="Sai Surya Chintala" w:date="2015-05-12T21:06:00Z">
              <w:pPr/>
            </w:pPrChange>
          </w:pPr>
          <w:ins w:id="196" w:author="Sai Surya Chintala" w:date="2015-05-12T21:05:00Z">
            <w:r w:rsidRPr="00A95799">
              <w:rPr>
                <w:sz w:val="28"/>
                <w:szCs w:val="28"/>
                <w:rPrChange w:id="197" w:author="Sai Surya Chintala" w:date="2015-05-12T21:06:00Z">
                  <w:rPr/>
                </w:rPrChange>
              </w:rPr>
              <w:lastRenderedPageBreak/>
              <w:t>Entity relationship diagram</w:t>
            </w:r>
          </w:ins>
          <w:ins w:id="198" w:author="Sai Surya Chintala" w:date="2015-05-12T21:06:00Z">
            <w:r>
              <w:rPr>
                <w:noProof/>
                <w:sz w:val="28"/>
                <w:szCs w:val="28"/>
              </w:rPr>
              <w:drawing>
                <wp:inline distT="0" distB="0" distL="0" distR="0">
                  <wp:extent cx="5943600" cy="797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 FINAL.jpg"/>
                          <pic:cNvPicPr/>
                        </pic:nvPicPr>
                        <pic:blipFill>
                          <a:blip r:embed="rId6">
                            <a:extLst>
                              <a:ext uri="{28A0092B-C50C-407E-A947-70E740481C1C}">
                                <a14:useLocalDpi xmlns:a14="http://schemas.microsoft.com/office/drawing/2010/main" val="0"/>
                              </a:ext>
                            </a:extLst>
                          </a:blip>
                          <a:stretch>
                            <a:fillRect/>
                          </a:stretch>
                        </pic:blipFill>
                        <pic:spPr>
                          <a:xfrm>
                            <a:off x="0" y="0"/>
                            <a:ext cx="5943600" cy="7975600"/>
                          </a:xfrm>
                          <a:prstGeom prst="rect">
                            <a:avLst/>
                          </a:prstGeom>
                        </pic:spPr>
                      </pic:pic>
                    </a:graphicData>
                  </a:graphic>
                </wp:inline>
              </w:drawing>
            </w:r>
          </w:ins>
        </w:p>
        <w:p w:rsidR="00A95799" w:rsidRDefault="00A95799">
          <w:pPr>
            <w:rPr>
              <w:ins w:id="199" w:author="shruthi sathish" w:date="2015-05-12T00:31:00Z"/>
            </w:rPr>
          </w:pPr>
        </w:p>
        <w:p w:rsidR="009E07A0" w:rsidDel="00A95799" w:rsidRDefault="009E07A0">
          <w:pPr>
            <w:rPr>
              <w:ins w:id="200" w:author="shruthi sathish" w:date="2015-05-12T00:31:00Z"/>
              <w:del w:id="201" w:author="Sai Surya Chintala" w:date="2015-05-12T21:06:00Z"/>
            </w:rPr>
          </w:pPr>
        </w:p>
        <w:p w:rsidR="009E07A0" w:rsidRDefault="009E07A0">
          <w:pPr>
            <w:jc w:val="center"/>
            <w:rPr>
              <w:ins w:id="202" w:author="shruthi sathish" w:date="2015-05-12T00:29:00Z"/>
            </w:rPr>
            <w:pPrChange w:id="203" w:author="shruthi sathish" w:date="2015-05-12T12:02:00Z">
              <w:pPr/>
            </w:pPrChange>
          </w:pPr>
          <w:bookmarkStart w:id="204" w:name="_GoBack"/>
          <w:bookmarkEnd w:id="204"/>
          <w:ins w:id="205" w:author="shruthi sathish" w:date="2015-05-12T00:31:00Z">
            <w:r w:rsidRPr="009E07A0">
              <w:rPr>
                <w:sz w:val="32"/>
                <w:szCs w:val="32"/>
                <w:rPrChange w:id="206" w:author="shruthi sathish" w:date="2015-05-12T00:31:00Z">
                  <w:rPr/>
                </w:rPrChange>
              </w:rPr>
              <w:t>Data Dictionary</w:t>
            </w:r>
          </w:ins>
          <w:ins w:id="207" w:author="shruthi sathish" w:date="2015-05-12T00:29:00Z">
            <w:r>
              <w:rPr>
                <w:noProof/>
              </w:rPr>
              <w:drawing>
                <wp:inline distT="0" distB="0" distL="0" distR="0" wp14:anchorId="7A9CDD8D" wp14:editId="6EEC50E0">
                  <wp:extent cx="5943600" cy="3694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inline>
              </w:drawing>
            </w:r>
            <w:r>
              <w:rPr>
                <w:noProof/>
              </w:rPr>
              <w:drawing>
                <wp:inline distT="0" distB="0" distL="0" distR="0" wp14:anchorId="7AE78C72" wp14:editId="2003E0FC">
                  <wp:extent cx="5943600" cy="3902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902710"/>
                          </a:xfrm>
                          <a:prstGeom prst="rect">
                            <a:avLst/>
                          </a:prstGeom>
                        </pic:spPr>
                      </pic:pic>
                    </a:graphicData>
                  </a:graphic>
                </wp:inline>
              </w:drawing>
            </w:r>
          </w:ins>
        </w:p>
        <w:p w:rsidR="009E07A0" w:rsidRDefault="009E07A0">
          <w:pPr>
            <w:rPr>
              <w:ins w:id="208" w:author="shruthi sathish" w:date="2015-05-12T00:30:00Z"/>
            </w:rPr>
          </w:pPr>
          <w:ins w:id="209" w:author="shruthi sathish" w:date="2015-05-12T00:29:00Z">
            <w:r>
              <w:rPr>
                <w:noProof/>
              </w:rPr>
              <w:lastRenderedPageBreak/>
              <w:drawing>
                <wp:inline distT="0" distB="0" distL="0" distR="0" wp14:anchorId="4FDAE8DB" wp14:editId="1C23F413">
                  <wp:extent cx="5943600" cy="2332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332990"/>
                          </a:xfrm>
                          <a:prstGeom prst="rect">
                            <a:avLst/>
                          </a:prstGeom>
                        </pic:spPr>
                      </pic:pic>
                    </a:graphicData>
                  </a:graphic>
                </wp:inline>
              </w:drawing>
            </w:r>
          </w:ins>
        </w:p>
        <w:p w:rsidR="009E07A0" w:rsidRDefault="009E07A0">
          <w:pPr>
            <w:rPr>
              <w:ins w:id="210" w:author="shruthi sathish" w:date="2015-05-11T23:03:00Z"/>
            </w:rPr>
          </w:pPr>
          <w:ins w:id="211" w:author="shruthi sathish" w:date="2015-05-12T00:30:00Z">
            <w:r>
              <w:rPr>
                <w:noProof/>
              </w:rPr>
              <w:drawing>
                <wp:inline distT="0" distB="0" distL="0" distR="0" wp14:anchorId="2A574090" wp14:editId="7054AEF9">
                  <wp:extent cx="5943600" cy="216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165350"/>
                          </a:xfrm>
                          <a:prstGeom prst="rect">
                            <a:avLst/>
                          </a:prstGeom>
                        </pic:spPr>
                      </pic:pic>
                    </a:graphicData>
                  </a:graphic>
                </wp:inline>
              </w:drawing>
            </w:r>
          </w:ins>
        </w:p>
        <w:p w:rsidR="00F75297" w:rsidRDefault="00F75297">
          <w:pPr>
            <w:rPr>
              <w:ins w:id="212" w:author="shruthi sathish" w:date="2015-05-11T23:03:00Z"/>
            </w:rPr>
          </w:pPr>
        </w:p>
        <w:p w:rsidR="00F75297" w:rsidRPr="00F75297" w:rsidRDefault="00F75297">
          <w:pPr>
            <w:jc w:val="center"/>
            <w:rPr>
              <w:ins w:id="213" w:author="shruthi sathish" w:date="2015-05-11T22:56:00Z"/>
              <w:b/>
              <w:sz w:val="32"/>
              <w:szCs w:val="32"/>
              <w:rPrChange w:id="214" w:author="shruthi sathish" w:date="2015-05-11T23:04:00Z">
                <w:rPr>
                  <w:ins w:id="215" w:author="shruthi sathish" w:date="2015-05-11T22:56:00Z"/>
                </w:rPr>
              </w:rPrChange>
            </w:rPr>
            <w:pPrChange w:id="216" w:author="shruthi sathish" w:date="2015-05-11T23:04:00Z">
              <w:pPr/>
            </w:pPrChange>
          </w:pPr>
          <w:ins w:id="217" w:author="shruthi sathish" w:date="2015-05-11T22:56:00Z">
            <w:r w:rsidRPr="00F75297">
              <w:rPr>
                <w:b/>
                <w:sz w:val="32"/>
                <w:szCs w:val="32"/>
                <w:rPrChange w:id="218" w:author="shruthi sathish" w:date="2015-05-11T23:04:00Z">
                  <w:rPr/>
                </w:rPrChange>
              </w:rPr>
              <w:t>Sample Queries</w:t>
            </w:r>
          </w:ins>
        </w:p>
        <w:p w:rsidR="00F75297" w:rsidRDefault="00F75297">
          <w:pPr>
            <w:pStyle w:val="ListParagraph"/>
            <w:numPr>
              <w:ilvl w:val="0"/>
              <w:numId w:val="1"/>
            </w:numPr>
            <w:rPr>
              <w:ins w:id="219" w:author="shruthi sathish" w:date="2015-05-11T23:04:00Z"/>
            </w:rPr>
            <w:pPrChange w:id="220" w:author="shruthi sathish" w:date="2015-05-11T23:28:00Z">
              <w:pPr/>
            </w:pPrChange>
          </w:pPr>
          <w:ins w:id="221" w:author="shruthi sathish" w:date="2015-05-11T23:04:00Z">
            <w:r>
              <w:t>To check available classrooms-</w:t>
            </w:r>
          </w:ins>
        </w:p>
        <w:p w:rsidR="00F75297" w:rsidRDefault="00F75297" w:rsidP="00F75297">
          <w:pPr>
            <w:rPr>
              <w:ins w:id="222" w:author="shruthi sathish" w:date="2015-05-11T22:59:00Z"/>
            </w:rPr>
          </w:pPr>
          <w:ins w:id="223" w:author="shruthi sathish" w:date="2015-05-11T22:59:00Z">
            <w:r>
              <w:t>SELECT CLASSROOM.*</w:t>
            </w:r>
          </w:ins>
          <w:ins w:id="224" w:author="shruthi sathish" w:date="2015-05-11T23:04:00Z">
            <w:r>
              <w:t xml:space="preserve"> </w:t>
            </w:r>
          </w:ins>
          <w:ins w:id="225" w:author="shruthi sathish" w:date="2015-05-11T22:59:00Z">
            <w:r>
              <w:t>FROM CLASSROOM</w:t>
            </w:r>
          </w:ins>
          <w:ins w:id="226" w:author="shruthi sathish" w:date="2015-05-11T23:04:00Z">
            <w:r>
              <w:t xml:space="preserve"> </w:t>
            </w:r>
          </w:ins>
          <w:ins w:id="227" w:author="shruthi sathish" w:date="2015-05-11T22:59:00Z">
            <w:r>
              <w:t>WHERE (((CLASSROOM.AVAILABLE</w:t>
            </w:r>
            <w:proofErr w:type="gramStart"/>
            <w:r>
              <w:t>)=</w:t>
            </w:r>
            <w:proofErr w:type="gramEnd"/>
            <w:r>
              <w:t>"yes"));</w:t>
            </w:r>
          </w:ins>
        </w:p>
        <w:p w:rsidR="00F75297" w:rsidRDefault="00F75297">
          <w:pPr>
            <w:pStyle w:val="ListParagraph"/>
            <w:numPr>
              <w:ilvl w:val="0"/>
              <w:numId w:val="1"/>
            </w:numPr>
            <w:rPr>
              <w:ins w:id="228" w:author="shruthi sathish" w:date="2015-05-11T23:05:00Z"/>
            </w:rPr>
            <w:pPrChange w:id="229" w:author="shruthi sathish" w:date="2015-05-11T23:29:00Z">
              <w:pPr/>
            </w:pPrChange>
          </w:pPr>
          <w:ins w:id="230" w:author="shruthi sathish" w:date="2015-05-11T23:05:00Z">
            <w:r>
              <w:t>To list all concerns from faculties</w:t>
            </w:r>
          </w:ins>
          <w:ins w:id="231" w:author="shruthi sathish" w:date="2015-05-11T23:06:00Z">
            <w:r>
              <w:t>-</w:t>
            </w:r>
          </w:ins>
        </w:p>
        <w:p w:rsidR="00F75297" w:rsidRDefault="00F75297" w:rsidP="00F75297">
          <w:pPr>
            <w:rPr>
              <w:ins w:id="232" w:author="shruthi sathish" w:date="2015-05-11T22:59:00Z"/>
            </w:rPr>
          </w:pPr>
          <w:ins w:id="233" w:author="shruthi sathish" w:date="2015-05-11T22:59:00Z">
            <w:r>
              <w:t xml:space="preserve">SELECT FACULTY.FACULTY_ID, FACULTY.FNAME, FACULTY.LNAME, </w:t>
            </w:r>
            <w:proofErr w:type="spellStart"/>
            <w:r>
              <w:t>Feedback.Concern</w:t>
            </w:r>
            <w:proofErr w:type="spellEnd"/>
            <w:r>
              <w:t xml:space="preserve">, </w:t>
            </w:r>
            <w:proofErr w:type="spellStart"/>
            <w:r>
              <w:t>Feedback.Concern_from</w:t>
            </w:r>
          </w:ins>
          <w:proofErr w:type="spellEnd"/>
          <w:ins w:id="234" w:author="shruthi sathish" w:date="2015-05-11T23:05:00Z">
            <w:r>
              <w:t xml:space="preserve"> </w:t>
            </w:r>
          </w:ins>
          <w:ins w:id="235" w:author="shruthi sathish" w:date="2015-05-11T22:59:00Z">
            <w:r>
              <w:t>FROM FACULTY, Feedback</w:t>
            </w:r>
          </w:ins>
          <w:ins w:id="236" w:author="shruthi sathish" w:date="2015-05-11T23:05:00Z">
            <w:r>
              <w:t xml:space="preserve"> </w:t>
            </w:r>
          </w:ins>
          <w:ins w:id="237" w:author="shruthi sathish" w:date="2015-05-11T22:59:00Z">
            <w:r>
              <w:t>WHERE (((</w:t>
            </w:r>
            <w:proofErr w:type="spellStart"/>
            <w:r>
              <w:t>Feedback.Concern_from</w:t>
            </w:r>
            <w:proofErr w:type="spellEnd"/>
            <w:proofErr w:type="gramStart"/>
            <w:r>
              <w:t>)=</w:t>
            </w:r>
            <w:proofErr w:type="gramEnd"/>
            <w:r>
              <w:t>[FACULTY]![FACULTY_ID]));</w:t>
            </w:r>
          </w:ins>
        </w:p>
        <w:p w:rsidR="00F75297" w:rsidRDefault="00E15DAC">
          <w:pPr>
            <w:pStyle w:val="ListParagraph"/>
            <w:numPr>
              <w:ilvl w:val="0"/>
              <w:numId w:val="1"/>
            </w:numPr>
            <w:rPr>
              <w:ins w:id="238" w:author="shruthi sathish" w:date="2015-05-11T23:05:00Z"/>
            </w:rPr>
            <w:pPrChange w:id="239" w:author="shruthi sathish" w:date="2015-05-11T23:29:00Z">
              <w:pPr/>
            </w:pPrChange>
          </w:pPr>
          <w:ins w:id="240" w:author="shruthi sathish" w:date="2015-05-11T23:15:00Z">
            <w:r>
              <w:t>To show faculty personal, pay and course detail -</w:t>
            </w:r>
          </w:ins>
        </w:p>
        <w:p w:rsidR="00F75297" w:rsidRDefault="00F75297" w:rsidP="00F75297">
          <w:pPr>
            <w:rPr>
              <w:ins w:id="241" w:author="shruthi sathish" w:date="2015-05-11T23:15:00Z"/>
            </w:rPr>
          </w:pPr>
          <w:ins w:id="242" w:author="shruthi sathish" w:date="2015-05-11T22:59:00Z">
            <w:r>
              <w:t>SELECT FACULTY.*, COURSE.TITLE, FACULTY_PAY.*</w:t>
            </w:r>
          </w:ins>
          <w:ins w:id="243" w:author="shruthi sathish" w:date="2015-05-11T23:05:00Z">
            <w:r>
              <w:t xml:space="preserve"> </w:t>
            </w:r>
          </w:ins>
          <w:ins w:id="244" w:author="shruthi sathish" w:date="2015-05-11T22:59:00Z">
            <w:r>
              <w:t>FROM FACULTY_PAY INNER JOIN (FACULTY INNER JOIN COURSE ON FACULTY.FACULTY_ID = COURSE.INSTRUCTOR) ON (FACULTY.FACULTY_ID = FACULTY_PAY.FACULTY_ID) AND (FACULTY_PAY.FACULTY_ID = COURSE.INSTRUCTOR)</w:t>
            </w:r>
          </w:ins>
          <w:ins w:id="245" w:author="shruthi sathish" w:date="2015-05-11T23:06:00Z">
            <w:r>
              <w:t xml:space="preserve"> </w:t>
            </w:r>
          </w:ins>
          <w:ins w:id="246" w:author="shruthi sathish" w:date="2015-05-11T22:59:00Z">
            <w:r>
              <w:t>WHERE (((FACULTY.FACULTY_ID</w:t>
            </w:r>
            <w:proofErr w:type="gramStart"/>
            <w:r>
              <w:t>)=</w:t>
            </w:r>
            <w:proofErr w:type="gramEnd"/>
            <w:r>
              <w:t>[Forms]![</w:t>
            </w:r>
            <w:proofErr w:type="spellStart"/>
            <w:r>
              <w:t>Reports_Form</w:t>
            </w:r>
            <w:proofErr w:type="spellEnd"/>
            <w:r>
              <w:t>]![</w:t>
            </w:r>
            <w:proofErr w:type="spellStart"/>
            <w:r>
              <w:t>faculty_id</w:t>
            </w:r>
            <w:proofErr w:type="spellEnd"/>
            <w:r>
              <w:t>]));</w:t>
            </w:r>
          </w:ins>
        </w:p>
        <w:p w:rsidR="00E15DAC" w:rsidRDefault="00E15DAC">
          <w:pPr>
            <w:pStyle w:val="ListParagraph"/>
            <w:numPr>
              <w:ilvl w:val="0"/>
              <w:numId w:val="1"/>
            </w:numPr>
            <w:rPr>
              <w:ins w:id="247" w:author="shruthi sathish" w:date="2015-05-11T22:59:00Z"/>
            </w:rPr>
            <w:pPrChange w:id="248" w:author="shruthi sathish" w:date="2015-05-11T23:29:00Z">
              <w:pPr/>
            </w:pPrChange>
          </w:pPr>
          <w:ins w:id="249" w:author="shruthi sathish" w:date="2015-05-11T23:16:00Z">
            <w:r>
              <w:t>To show fee due of a studen</w:t>
            </w:r>
          </w:ins>
          <w:ins w:id="250" w:author="shruthi sathish" w:date="2015-05-11T23:17:00Z">
            <w:r>
              <w:t>t</w:t>
            </w:r>
          </w:ins>
        </w:p>
        <w:p w:rsidR="00F75297" w:rsidRDefault="00F75297" w:rsidP="00F75297">
          <w:pPr>
            <w:rPr>
              <w:ins w:id="251" w:author="shruthi sathish" w:date="2015-05-11T23:17:00Z"/>
            </w:rPr>
          </w:pPr>
          <w:ins w:id="252" w:author="shruthi sathish" w:date="2015-05-11T23:00:00Z">
            <w:r>
              <w:lastRenderedPageBreak/>
              <w:t>SELECT COURSE.TITLE, COURSE.TUTION, COURSE.FEE, STU_ENROLMENT.TOTAL_FEE, STU_ENROLMENT.FEE_PAID, STU_ENROLMENT.FEE_DUE, STU_ENROLMENT.DUE_DATE</w:t>
            </w:r>
          </w:ins>
          <w:ins w:id="253" w:author="shruthi sathish" w:date="2015-05-11T23:16:00Z">
            <w:r w:rsidR="00E15DAC">
              <w:t xml:space="preserve"> </w:t>
            </w:r>
          </w:ins>
          <w:ins w:id="254" w:author="shruthi sathish" w:date="2015-05-11T23:00:00Z">
            <w:r>
              <w:t>FROM COURSE INNER JOIN (STU_ENROLMENT INNER JOIN LOGIN ON STU_ENROLMENT.STUDENT_ID = LOGIN.USERNAME) ON COURSE.COURSE_ID = STU_ENROLMENT.COURSE_ID</w:t>
            </w:r>
          </w:ins>
          <w:ins w:id="255" w:author="shruthi sathish" w:date="2015-05-11T23:16:00Z">
            <w:r w:rsidR="00E15DAC">
              <w:t xml:space="preserve"> </w:t>
            </w:r>
          </w:ins>
          <w:ins w:id="256" w:author="shruthi sathish" w:date="2015-05-11T23:00:00Z">
            <w:r>
              <w:t>GROUP BY COURSE.TITLE, COURSE.TUTION, COURSE.FEE, STU_ENROLMENT.TOTAL_FEE, STU_ENROLMENT.FEE_PAID, STU_ENROLMENT.FEE_DUE, STU_ENROLMENT.DUE_DATE, [LOGIN]![check]</w:t>
            </w:r>
          </w:ins>
          <w:ins w:id="257" w:author="shruthi sathish" w:date="2015-05-11T23:16:00Z">
            <w:r w:rsidR="00E15DAC">
              <w:t xml:space="preserve"> </w:t>
            </w:r>
          </w:ins>
          <w:ins w:id="258" w:author="shruthi sathish" w:date="2015-05-11T23:00:00Z">
            <w:r>
              <w:t>HAVING (((STU_ENROLMENT.FEE_DUE)&gt;0) AND (([LOGIN]![check])="yes"));</w:t>
            </w:r>
          </w:ins>
        </w:p>
        <w:p w:rsidR="00E15DAC" w:rsidRDefault="00E15DAC">
          <w:pPr>
            <w:pStyle w:val="ListParagraph"/>
            <w:numPr>
              <w:ilvl w:val="0"/>
              <w:numId w:val="1"/>
            </w:numPr>
            <w:rPr>
              <w:ins w:id="259" w:author="shruthi sathish" w:date="2015-05-11T23:00:00Z"/>
            </w:rPr>
            <w:pPrChange w:id="260" w:author="shruthi sathish" w:date="2015-05-11T23:29:00Z">
              <w:pPr/>
            </w:pPrChange>
          </w:pPr>
          <w:ins w:id="261" w:author="shruthi sathish" w:date="2015-05-11T23:19:00Z">
            <w:r>
              <w:t>To show list of assignment a student supposed to do</w:t>
            </w:r>
          </w:ins>
        </w:p>
        <w:p w:rsidR="00F75297" w:rsidRDefault="00F75297" w:rsidP="00F75297">
          <w:pPr>
            <w:rPr>
              <w:ins w:id="262" w:author="shruthi sathish" w:date="2015-05-11T23:20:00Z"/>
            </w:rPr>
          </w:pPr>
          <w:ins w:id="263" w:author="shruthi sathish" w:date="2015-05-11T23:00:00Z">
            <w:r>
              <w:t>SELECT ASSIGNMENTS.ASSGN_ID, ASSIGNMENTS.PUBLISH_DATE, ASSIGNMENTS.DUE_DATE, ASSIGNMENTS.ASSIGNMENT, ASSIGNMENTS.FACULTY_ID</w:t>
            </w:r>
          </w:ins>
          <w:ins w:id="264" w:author="shruthi sathish" w:date="2015-05-11T23:19:00Z">
            <w:r w:rsidR="00E15DAC">
              <w:t xml:space="preserve"> </w:t>
            </w:r>
          </w:ins>
          <w:ins w:id="265" w:author="shruthi sathish" w:date="2015-05-11T23:00:00Z">
            <w:r>
              <w:t>FROM ASSIGNMENTS INNER JOIN (LOGIN INNER JOIN (COURSE INNER JOIN STU_ENROLMENT ON (STU_ENROLMENT.COURSE_ID = COURSE.COURSE_ID) AND (COURSE.COURSE_ID = STU_ENROLMENT.COURSE_ID)) ON LOGIN.USERNAME = STU_ENROLMENT.STUDENT_ID) ON ASSIGNMENTS.FACULTY_ID = COURSE.INSTRUCTOR</w:t>
            </w:r>
          </w:ins>
          <w:ins w:id="266" w:author="shruthi sathish" w:date="2015-05-11T23:19:00Z">
            <w:r w:rsidR="00E15DAC">
              <w:t xml:space="preserve"> </w:t>
            </w:r>
          </w:ins>
          <w:ins w:id="267" w:author="shruthi sathish" w:date="2015-05-11T23:00:00Z">
            <w:r>
              <w:t>WHERE (([LOGIN]</w:t>
            </w:r>
            <w:proofErr w:type="gramStart"/>
            <w:r>
              <w:t>![</w:t>
            </w:r>
            <w:proofErr w:type="gramEnd"/>
            <w:r>
              <w:t>check]="yes"));</w:t>
            </w:r>
          </w:ins>
        </w:p>
        <w:p w:rsidR="00E15DAC" w:rsidRDefault="00E15DAC">
          <w:pPr>
            <w:pStyle w:val="ListParagraph"/>
            <w:numPr>
              <w:ilvl w:val="0"/>
              <w:numId w:val="1"/>
            </w:numPr>
            <w:rPr>
              <w:ins w:id="268" w:author="shruthi sathish" w:date="2015-05-11T23:00:00Z"/>
            </w:rPr>
            <w:pPrChange w:id="269" w:author="shruthi sathish" w:date="2015-05-11T23:30:00Z">
              <w:pPr/>
            </w:pPrChange>
          </w:pPr>
          <w:ins w:id="270" w:author="shruthi sathish" w:date="2015-05-11T23:20:00Z">
            <w:r>
              <w:t>To show grades to the student</w:t>
            </w:r>
          </w:ins>
        </w:p>
        <w:p w:rsidR="00F75297" w:rsidRDefault="00F75297" w:rsidP="00F75297">
          <w:pPr>
            <w:rPr>
              <w:ins w:id="271" w:author="shruthi sathish" w:date="2015-05-11T23:01:00Z"/>
            </w:rPr>
          </w:pPr>
          <w:ins w:id="272" w:author="shruthi sathish" w:date="2015-05-11T23:00:00Z">
            <w:r>
              <w:t>SELECT STUDENT_ASSGN.ASSGN_ID, STUDENT_ASSGN.GRADE, EXAMS.TITLE, STU_EXAM.GRADE</w:t>
            </w:r>
          </w:ins>
          <w:ins w:id="273" w:author="shruthi sathish" w:date="2015-05-11T23:20:00Z">
            <w:r w:rsidR="00E15DAC">
              <w:t xml:space="preserve"> </w:t>
            </w:r>
          </w:ins>
          <w:ins w:id="274" w:author="shruthi sathish" w:date="2015-05-11T23:00:00Z">
            <w:r>
              <w:t>FROM ((STUDENT INNER JOIN LOGIN ON STUDENT.STUDENT_ID = LOGIN.USERNAME) INNER JOIN (EXAMS INNER JOIN STU_EXAM ON EXAMS.EXAM_ID = STU_EXAM.EXAM_ID) ON STUDENT.STUDENT_ID = STU_EXAM.STUDENT_ID) INNER JOIN STUDENT_ASSGN ON STUDENT.STUDENT_ID = STUDENT_ASSGN.STUDENT_ID</w:t>
            </w:r>
          </w:ins>
          <w:ins w:id="275" w:author="shruthi sathish" w:date="2015-05-11T23:21:00Z">
            <w:r w:rsidR="00E15DAC">
              <w:t xml:space="preserve"> </w:t>
            </w:r>
          </w:ins>
          <w:ins w:id="276" w:author="shruthi sathish" w:date="2015-05-11T23:00:00Z">
            <w:r>
              <w:t>WHERE (((</w:t>
            </w:r>
            <w:proofErr w:type="spellStart"/>
            <w:r>
              <w:t>LOGIN.check</w:t>
            </w:r>
            <w:proofErr w:type="spellEnd"/>
            <w:proofErr w:type="gramStart"/>
            <w:r>
              <w:t>)=</w:t>
            </w:r>
            <w:proofErr w:type="gramEnd"/>
            <w:r>
              <w:t>"yes") AND ((STUDENT_ASSGN.STUDENT_ID)=[LOGIN]![USERNAME]));</w:t>
            </w:r>
          </w:ins>
        </w:p>
        <w:p w:rsidR="00E15DAC" w:rsidRDefault="00E15DAC" w:rsidP="00F75297">
          <w:pPr>
            <w:rPr>
              <w:ins w:id="277" w:author="shruthi sathish" w:date="2015-05-11T23:21:00Z"/>
            </w:rPr>
          </w:pPr>
        </w:p>
        <w:p w:rsidR="00E15DAC" w:rsidRDefault="00E15DAC" w:rsidP="00F75297">
          <w:pPr>
            <w:rPr>
              <w:ins w:id="278" w:author="shruthi sathish" w:date="2015-05-11T23:22:00Z"/>
            </w:rPr>
          </w:pPr>
        </w:p>
        <w:p w:rsidR="00E15DAC" w:rsidRDefault="00E15DAC">
          <w:pPr>
            <w:pStyle w:val="ListParagraph"/>
            <w:numPr>
              <w:ilvl w:val="0"/>
              <w:numId w:val="1"/>
            </w:numPr>
            <w:rPr>
              <w:ins w:id="279" w:author="shruthi sathish" w:date="2015-05-11T23:22:00Z"/>
            </w:rPr>
            <w:pPrChange w:id="280" w:author="shruthi sathish" w:date="2015-05-11T23:30:00Z">
              <w:pPr/>
            </w:pPrChange>
          </w:pPr>
          <w:ins w:id="281" w:author="shruthi sathish" w:date="2015-05-11T23:22:00Z">
            <w:r>
              <w:t>To show pay detail to faculty</w:t>
            </w:r>
          </w:ins>
        </w:p>
        <w:p w:rsidR="00E15DAC" w:rsidRDefault="00F75297" w:rsidP="00F75297">
          <w:pPr>
            <w:rPr>
              <w:ins w:id="282" w:author="shruthi sathish" w:date="2015-05-11T23:22:00Z"/>
            </w:rPr>
          </w:pPr>
          <w:ins w:id="283" w:author="shruthi sathish" w:date="2015-05-11T23:01:00Z">
            <w:r>
              <w:t xml:space="preserve">SELECT FACULTY_PAY.*, </w:t>
            </w:r>
            <w:proofErr w:type="spellStart"/>
            <w:r>
              <w:t>LOGIN.check</w:t>
            </w:r>
          </w:ins>
          <w:proofErr w:type="spellEnd"/>
          <w:ins w:id="284" w:author="shruthi sathish" w:date="2015-05-11T23:21:00Z">
            <w:r w:rsidR="00E15DAC">
              <w:t xml:space="preserve"> </w:t>
            </w:r>
          </w:ins>
          <w:ins w:id="285" w:author="shruthi sathish" w:date="2015-05-11T23:01:00Z">
            <w:r>
              <w:t>FROM FACULTY_PAY INNER JOIN LOGIN ON FACULTY_PAY.FACULTY_ID = LOGIN.USERNAME</w:t>
            </w:r>
          </w:ins>
          <w:ins w:id="286" w:author="shruthi sathish" w:date="2015-05-11T23:21:00Z">
            <w:r w:rsidR="00E15DAC">
              <w:t xml:space="preserve"> </w:t>
            </w:r>
          </w:ins>
          <w:ins w:id="287" w:author="shruthi sathish" w:date="2015-05-11T23:01:00Z">
            <w:r>
              <w:t>WHERE (((</w:t>
            </w:r>
            <w:proofErr w:type="spellStart"/>
            <w:r>
              <w:t>LOGIN.check</w:t>
            </w:r>
            <w:proofErr w:type="spellEnd"/>
            <w:proofErr w:type="gramStart"/>
            <w:r>
              <w:t>)=</w:t>
            </w:r>
            <w:proofErr w:type="gramEnd"/>
            <w:r>
              <w:t>"yes") AND ((FACULTY_PAY.FACULTY_ID)=[LOGIN]![USERNAME]));</w:t>
            </w:r>
            <w:r w:rsidRPr="00F75297">
              <w:t xml:space="preserve"> </w:t>
            </w:r>
          </w:ins>
        </w:p>
        <w:p w:rsidR="000A0E26" w:rsidRDefault="000A0E26">
          <w:pPr>
            <w:pStyle w:val="ListParagraph"/>
            <w:numPr>
              <w:ilvl w:val="0"/>
              <w:numId w:val="1"/>
            </w:numPr>
            <w:rPr>
              <w:ins w:id="288" w:author="shruthi sathish" w:date="2015-05-11T23:23:00Z"/>
            </w:rPr>
            <w:pPrChange w:id="289" w:author="shruthi sathish" w:date="2015-05-11T23:50:00Z">
              <w:pPr/>
            </w:pPrChange>
          </w:pPr>
          <w:ins w:id="290" w:author="shruthi sathish" w:date="2015-05-11T23:49:00Z">
            <w:r>
              <w:t>To show all students under a faculty</w:t>
            </w:r>
          </w:ins>
        </w:p>
        <w:p w:rsidR="00F75297" w:rsidRDefault="00F75297" w:rsidP="00F75297">
          <w:pPr>
            <w:rPr>
              <w:ins w:id="291" w:author="shruthi sathish" w:date="2015-05-11T23:49:00Z"/>
            </w:rPr>
          </w:pPr>
          <w:ins w:id="292" w:author="shruthi sathish" w:date="2015-05-11T23:02:00Z">
            <w:r>
              <w:t>SELECT STUDENT.FNAME, STUDENT.LNAME, STUDENT.STUDENT_ID</w:t>
            </w:r>
          </w:ins>
          <w:ins w:id="293" w:author="shruthi sathish" w:date="2015-05-11T23:23:00Z">
            <w:r w:rsidR="00E15DAC">
              <w:t xml:space="preserve"> </w:t>
            </w:r>
          </w:ins>
          <w:ins w:id="294" w:author="shruthi sathish" w:date="2015-05-11T23:02:00Z">
            <w:r>
              <w:t>FROM STUDENT INNER JOIN ((COURSE INNER JOIN LOGIN ON COURSE.INSTRUCTOR = LOGIN.USERNAME) INNER JOIN STU_ENROLMENT ON COURSE.COURSE_ID = STU_ENROLMENT.COURSE_ID) ON STUDENT.STUDENT_ID = STU_ENROLMENT.STUDENT_ID</w:t>
            </w:r>
          </w:ins>
          <w:ins w:id="295" w:author="shruthi sathish" w:date="2015-05-11T23:23:00Z">
            <w:r w:rsidR="00E15DAC">
              <w:t xml:space="preserve"> </w:t>
            </w:r>
          </w:ins>
          <w:ins w:id="296" w:author="shruthi sathish" w:date="2015-05-11T23:02:00Z">
            <w:r>
              <w:t>WHERE (((</w:t>
            </w:r>
            <w:proofErr w:type="spellStart"/>
            <w:r>
              <w:t>LOGIN.check</w:t>
            </w:r>
            <w:proofErr w:type="spellEnd"/>
            <w:proofErr w:type="gramStart"/>
            <w:r>
              <w:t>)=</w:t>
            </w:r>
            <w:proofErr w:type="gramEnd"/>
            <w:r>
              <w:t>"yes") AND ((LOGIN.USERNAME)=[COURSE]![INSTRUCTOR]));</w:t>
            </w:r>
          </w:ins>
        </w:p>
        <w:p w:rsidR="000A0E26" w:rsidRDefault="000A0E26">
          <w:pPr>
            <w:pStyle w:val="ListParagraph"/>
            <w:numPr>
              <w:ilvl w:val="0"/>
              <w:numId w:val="1"/>
            </w:numPr>
            <w:rPr>
              <w:ins w:id="297" w:author="shruthi sathish" w:date="2015-05-11T23:02:00Z"/>
            </w:rPr>
            <w:pPrChange w:id="298" w:author="shruthi sathish" w:date="2015-05-11T23:50:00Z">
              <w:pPr/>
            </w:pPrChange>
          </w:pPr>
          <w:ins w:id="299" w:author="shruthi sathish" w:date="2015-05-11T23:49:00Z">
            <w:r>
              <w:t>To list courses a student enrolled in</w:t>
            </w:r>
          </w:ins>
        </w:p>
        <w:p w:rsidR="00F75297" w:rsidRDefault="00F75297" w:rsidP="00F75297">
          <w:pPr>
            <w:rPr>
              <w:ins w:id="300" w:author="shruthi sathish" w:date="2015-05-11T23:48:00Z"/>
            </w:rPr>
          </w:pPr>
          <w:ins w:id="301" w:author="shruthi sathish" w:date="2015-05-11T23:02:00Z">
            <w:r>
              <w:t>SELECT COURSE.TITLE</w:t>
            </w:r>
          </w:ins>
          <w:ins w:id="302" w:author="shruthi sathish" w:date="2015-05-11T23:24:00Z">
            <w:r w:rsidR="00E15DAC">
              <w:t xml:space="preserve"> </w:t>
            </w:r>
          </w:ins>
          <w:ins w:id="303" w:author="shruthi sathish" w:date="2015-05-11T23:02:00Z">
            <w:r>
              <w:t>FROM COURSE INNER JOIN (LOGIN INNER JOIN STU_ENROLMENT ON LOGIN.USERNAME = STU_ENROLMENT.STUDENT_ID) ON COURSE.COURSE_ID = STU_ENROLMENT.COURSE_ID</w:t>
            </w:r>
          </w:ins>
          <w:ins w:id="304" w:author="shruthi sathish" w:date="2015-05-11T23:25:00Z">
            <w:r w:rsidR="00E15DAC">
              <w:t xml:space="preserve"> </w:t>
            </w:r>
          </w:ins>
          <w:ins w:id="305" w:author="shruthi sathish" w:date="2015-05-11T23:02:00Z">
            <w:r>
              <w:t>WHERE ((([LOGIN]</w:t>
            </w:r>
            <w:proofErr w:type="gramStart"/>
            <w:r>
              <w:t>![</w:t>
            </w:r>
            <w:proofErr w:type="gramEnd"/>
            <w:r>
              <w:t>check])="yes") AND (([LOGIN]![LOGIN_AS])="student"));</w:t>
            </w:r>
          </w:ins>
        </w:p>
        <w:p w:rsidR="000A0E26" w:rsidRDefault="000A0E26">
          <w:pPr>
            <w:pStyle w:val="ListParagraph"/>
            <w:numPr>
              <w:ilvl w:val="0"/>
              <w:numId w:val="1"/>
            </w:numPr>
            <w:rPr>
              <w:ins w:id="306" w:author="shruthi sathish" w:date="2015-05-11T23:25:00Z"/>
            </w:rPr>
            <w:pPrChange w:id="307" w:author="shruthi sathish" w:date="2015-05-11T23:50:00Z">
              <w:pPr/>
            </w:pPrChange>
          </w:pPr>
          <w:ins w:id="308" w:author="shruthi sathish" w:date="2015-05-11T23:48:00Z">
            <w:r>
              <w:lastRenderedPageBreak/>
              <w:t>To list and allow to download course materials</w:t>
            </w:r>
          </w:ins>
        </w:p>
        <w:p w:rsidR="00F75297" w:rsidRDefault="00F75297" w:rsidP="00F75297">
          <w:pPr>
            <w:rPr>
              <w:ins w:id="309" w:author="shruthi sathish" w:date="2015-05-11T23:48:00Z"/>
            </w:rPr>
          </w:pPr>
          <w:ins w:id="310" w:author="shruthi sathish" w:date="2015-05-11T23:02:00Z">
            <w:r>
              <w:t xml:space="preserve">SELECT </w:t>
            </w:r>
            <w:proofErr w:type="spellStart"/>
            <w:r>
              <w:t>Course_Material.Image</w:t>
            </w:r>
            <w:proofErr w:type="spellEnd"/>
            <w:r>
              <w:t xml:space="preserve">, </w:t>
            </w:r>
            <w:proofErr w:type="spellStart"/>
            <w:r>
              <w:t>Course_Material.FILE</w:t>
            </w:r>
            <w:proofErr w:type="spellEnd"/>
            <w:r>
              <w:t xml:space="preserve">, </w:t>
            </w:r>
            <w:proofErr w:type="spellStart"/>
            <w:r>
              <w:t>LOGIN.check</w:t>
            </w:r>
          </w:ins>
          <w:proofErr w:type="spellEnd"/>
          <w:ins w:id="311" w:author="shruthi sathish" w:date="2015-05-11T23:25:00Z">
            <w:r w:rsidR="00E15DAC">
              <w:t xml:space="preserve"> </w:t>
            </w:r>
          </w:ins>
          <w:ins w:id="312" w:author="shruthi sathish" w:date="2015-05-11T23:02:00Z">
            <w:r>
              <w:t xml:space="preserve">FROM (COURSE INNER JOIN LOGIN ON COURSE.INSTRUCTOR = LOGIN.USERNAME) INNER JOIN </w:t>
            </w:r>
            <w:proofErr w:type="spellStart"/>
            <w:r>
              <w:t>Course_Material</w:t>
            </w:r>
            <w:proofErr w:type="spellEnd"/>
            <w:r>
              <w:t xml:space="preserve"> ON COURSE.COURSE_ID = </w:t>
            </w:r>
            <w:proofErr w:type="spellStart"/>
            <w:r>
              <w:t>Course_Material.COURSE_ID</w:t>
            </w:r>
          </w:ins>
          <w:proofErr w:type="spellEnd"/>
          <w:ins w:id="313" w:author="shruthi sathish" w:date="2015-05-11T23:25:00Z">
            <w:r w:rsidR="00E15DAC">
              <w:t xml:space="preserve"> </w:t>
            </w:r>
          </w:ins>
          <w:ins w:id="314" w:author="shruthi sathish" w:date="2015-05-11T23:02:00Z">
            <w:r>
              <w:t>WHERE (((COURSE.INSTRUCTOR</w:t>
            </w:r>
            <w:proofErr w:type="gramStart"/>
            <w:r>
              <w:t>)=</w:t>
            </w:r>
            <w:proofErr w:type="gramEnd"/>
            <w:r>
              <w:t>[LOGIN]![USERNAME]) AND (([LOGIN]![check])="yes"));</w:t>
            </w:r>
          </w:ins>
        </w:p>
        <w:p w:rsidR="000A0E26" w:rsidRDefault="000A0E26">
          <w:pPr>
            <w:pStyle w:val="ListParagraph"/>
            <w:numPr>
              <w:ilvl w:val="0"/>
              <w:numId w:val="1"/>
            </w:numPr>
            <w:rPr>
              <w:ins w:id="315" w:author="shruthi sathish" w:date="2015-05-11T23:25:00Z"/>
            </w:rPr>
            <w:pPrChange w:id="316" w:author="shruthi sathish" w:date="2015-05-11T23:50:00Z">
              <w:pPr/>
            </w:pPrChange>
          </w:pPr>
          <w:ins w:id="317" w:author="shruthi sathish" w:date="2015-05-11T23:48:00Z">
            <w:r>
              <w:t>To list all concerns from student</w:t>
            </w:r>
          </w:ins>
        </w:p>
        <w:p w:rsidR="00F75297" w:rsidRDefault="00F75297" w:rsidP="00F75297">
          <w:pPr>
            <w:rPr>
              <w:ins w:id="318" w:author="shruthi sathish" w:date="2015-05-11T23:48:00Z"/>
            </w:rPr>
          </w:pPr>
          <w:ins w:id="319" w:author="shruthi sathish" w:date="2015-05-11T23:02:00Z">
            <w:r>
              <w:t xml:space="preserve">SELECT STUDENT.STUDENT_ID, STUDENT.FNAME, STUDENT.LNAME, </w:t>
            </w:r>
            <w:proofErr w:type="spellStart"/>
            <w:r>
              <w:t>Feedback.Concern</w:t>
            </w:r>
          </w:ins>
          <w:proofErr w:type="spellEnd"/>
          <w:ins w:id="320" w:author="shruthi sathish" w:date="2015-05-11T23:26:00Z">
            <w:r w:rsidR="00E15DAC">
              <w:t xml:space="preserve"> </w:t>
            </w:r>
          </w:ins>
          <w:ins w:id="321" w:author="shruthi sathish" w:date="2015-05-11T23:02:00Z">
            <w:r>
              <w:t xml:space="preserve">FROM STUDENT INNER JOIN Feedback ON STUDENT.STUDENT_ID = </w:t>
            </w:r>
            <w:proofErr w:type="spellStart"/>
            <w:r>
              <w:t>Feedback.Concern_from</w:t>
            </w:r>
          </w:ins>
          <w:proofErr w:type="spellEnd"/>
          <w:ins w:id="322" w:author="shruthi sathish" w:date="2015-05-11T23:26:00Z">
            <w:r w:rsidR="00E15DAC">
              <w:t xml:space="preserve"> </w:t>
            </w:r>
          </w:ins>
          <w:ins w:id="323" w:author="shruthi sathish" w:date="2015-05-11T23:02:00Z">
            <w:r>
              <w:t>WHERE (((</w:t>
            </w:r>
            <w:proofErr w:type="spellStart"/>
            <w:r>
              <w:t>Feedback.Concern_from</w:t>
            </w:r>
            <w:proofErr w:type="spellEnd"/>
            <w:proofErr w:type="gramStart"/>
            <w:r>
              <w:t>)=</w:t>
            </w:r>
            <w:proofErr w:type="gramEnd"/>
            <w:r>
              <w:t>[STUDENT]![STUDENT_ID]));</w:t>
            </w:r>
          </w:ins>
        </w:p>
        <w:p w:rsidR="000A0E26" w:rsidRDefault="000A0E26">
          <w:pPr>
            <w:pStyle w:val="ListParagraph"/>
            <w:numPr>
              <w:ilvl w:val="0"/>
              <w:numId w:val="1"/>
            </w:numPr>
            <w:rPr>
              <w:ins w:id="324" w:author="shruthi sathish" w:date="2015-05-11T23:26:00Z"/>
            </w:rPr>
            <w:pPrChange w:id="325" w:author="shruthi sathish" w:date="2015-05-11T23:50:00Z">
              <w:pPr/>
            </w:pPrChange>
          </w:pPr>
          <w:ins w:id="326" w:author="shruthi sathish" w:date="2015-05-11T23:48:00Z">
            <w:r>
              <w:t>To show a report including student personal and academic detail-</w:t>
            </w:r>
          </w:ins>
        </w:p>
        <w:p w:rsidR="000A0E26" w:rsidRDefault="00F75297" w:rsidP="00F75297">
          <w:pPr>
            <w:rPr>
              <w:ins w:id="327" w:author="shruthi sathish" w:date="2015-05-11T23:46:00Z"/>
            </w:rPr>
          </w:pPr>
          <w:ins w:id="328" w:author="shruthi sathish" w:date="2015-05-11T23:03:00Z">
            <w:r>
              <w:t>SELECT STUDENT.*, COURSE.TITLE, STU_EXAM.GRADE, STUDENT_ASSGN.GRADE</w:t>
            </w:r>
          </w:ins>
          <w:ins w:id="329" w:author="shruthi sathish" w:date="2015-05-11T23:27:00Z">
            <w:r w:rsidR="00E15DAC">
              <w:t xml:space="preserve"> </w:t>
            </w:r>
          </w:ins>
          <w:ins w:id="330" w:author="shruthi sathish" w:date="2015-05-11T23:03:00Z">
            <w:r>
              <w:t>FROM ((STUDENT INNER JOIN (COURSE INNER JOIN STU_ENROLMENT ON COURSE.COURSE_ID = STU_ENROLMENT.COURSE_ID) ON STUDENT.STUDENT_ID = STU_ENROLMENT.STUDENT_ID) INNER JOIN STU_EXAM ON STUDENT.STUDENT_ID = STU_EXAM.STUDENT_ID) INNER JOIN STUDENT_ASSGN ON STUDENT.STUDENT_ID = STUDENT_ASSGN.STUDENT_ID</w:t>
            </w:r>
          </w:ins>
          <w:ins w:id="331" w:author="shruthi sathish" w:date="2015-05-11T23:27:00Z">
            <w:r w:rsidR="00E15DAC">
              <w:t xml:space="preserve"> </w:t>
            </w:r>
          </w:ins>
          <w:ins w:id="332" w:author="shruthi sathish" w:date="2015-05-11T23:03:00Z">
            <w:r>
              <w:t>WHERE (((STUDENT.STUDENT_ID</w:t>
            </w:r>
            <w:proofErr w:type="gramStart"/>
            <w:r>
              <w:t>)=</w:t>
            </w:r>
            <w:proofErr w:type="gramEnd"/>
            <w:r>
              <w:t>[Forms]![Admin_main_form]![reports]![student_id]![value]));</w:t>
            </w:r>
          </w:ins>
        </w:p>
        <w:p w:rsidR="000A0E26" w:rsidRDefault="000A0E26">
          <w:pPr>
            <w:pStyle w:val="ListParagraph"/>
            <w:numPr>
              <w:ilvl w:val="0"/>
              <w:numId w:val="1"/>
            </w:numPr>
            <w:rPr>
              <w:ins w:id="333" w:author="shruthi sathish" w:date="2015-05-11T23:47:00Z"/>
            </w:rPr>
            <w:pPrChange w:id="334" w:author="shruthi sathish" w:date="2015-05-11T23:51:00Z">
              <w:pPr/>
            </w:pPrChange>
          </w:pPr>
          <w:ins w:id="335" w:author="shruthi sathish" w:date="2015-05-11T23:47:00Z">
            <w:r>
              <w:t>To show all assignments submitted by student under a particular faculty-</w:t>
            </w:r>
          </w:ins>
        </w:p>
        <w:p w:rsidR="00F75297" w:rsidRDefault="00F75297" w:rsidP="00F75297">
          <w:pPr>
            <w:rPr>
              <w:ins w:id="336" w:author="shruthi sathish" w:date="2015-05-11T23:03:00Z"/>
            </w:rPr>
          </w:pPr>
          <w:ins w:id="337" w:author="shruthi sathish" w:date="2015-05-11T23:03:00Z">
            <w:r>
              <w:t>SELECT STUDENT.FNAME, STUDENT.LNAME, STUDENT.STUDENT_ID, STUDENT_ASSGN.FILE</w:t>
            </w:r>
          </w:ins>
        </w:p>
        <w:p w:rsidR="00F75297" w:rsidRDefault="00F75297" w:rsidP="00F75297">
          <w:pPr>
            <w:rPr>
              <w:ins w:id="338" w:author="shruthi sathish" w:date="2015-05-11T23:03:00Z"/>
            </w:rPr>
          </w:pPr>
          <w:ins w:id="339" w:author="shruthi sathish" w:date="2015-05-11T23:03:00Z">
            <w:r>
              <w:t>FROM LOGIN, STUDENT INNER JOIN STUDENT_ASSGN ON STUDENT.STUDENT_ID = STUDENT_ASSGN.STUDENT_ID</w:t>
            </w:r>
          </w:ins>
        </w:p>
        <w:p w:rsidR="00F75297" w:rsidRDefault="00F75297" w:rsidP="00F75297">
          <w:pPr>
            <w:rPr>
              <w:ins w:id="340" w:author="shruthi sathish" w:date="2015-05-11T22:56:00Z"/>
            </w:rPr>
          </w:pPr>
          <w:ins w:id="341" w:author="shruthi sathish" w:date="2015-05-11T23:03:00Z">
            <w:r>
              <w:t>WHERE (((STUDENT_ASSGN.FACULTY_ID</w:t>
            </w:r>
            <w:proofErr w:type="gramStart"/>
            <w:r>
              <w:t>)=</w:t>
            </w:r>
            <w:proofErr w:type="gramEnd"/>
            <w:r>
              <w:t>[LOGIN]![USERNAME]) AND (([LOGIN]![check])="yes"));</w:t>
            </w:r>
          </w:ins>
        </w:p>
        <w:p w:rsidR="00F75297" w:rsidRDefault="00F75297">
          <w:pPr>
            <w:rPr>
              <w:ins w:id="342" w:author="shruthi sathish" w:date="2015-05-11T21:15:00Z"/>
            </w:rPr>
          </w:pPr>
        </w:p>
        <w:p w:rsidR="00AA20B0" w:rsidRDefault="00AA20B0">
          <w:pPr>
            <w:rPr>
              <w:ins w:id="343" w:author="shruthi sathish" w:date="2015-05-12T11:29:00Z"/>
            </w:rPr>
          </w:pPr>
        </w:p>
        <w:p w:rsidR="00AA20B0" w:rsidRDefault="00AA20B0">
          <w:pPr>
            <w:rPr>
              <w:ins w:id="344" w:author="shruthi sathish" w:date="2015-05-12T11:29:00Z"/>
            </w:rPr>
          </w:pPr>
        </w:p>
        <w:p w:rsidR="00AA20B0" w:rsidRDefault="00AA20B0">
          <w:pPr>
            <w:rPr>
              <w:ins w:id="345" w:author="shruthi sathish" w:date="2015-05-12T11:29:00Z"/>
            </w:rPr>
          </w:pPr>
        </w:p>
        <w:p w:rsidR="00AA20B0" w:rsidRDefault="00AA20B0">
          <w:pPr>
            <w:rPr>
              <w:ins w:id="346" w:author="shruthi sathish" w:date="2015-05-12T11:29:00Z"/>
            </w:rPr>
          </w:pPr>
        </w:p>
        <w:p w:rsidR="00AA20B0" w:rsidRDefault="00AA20B0">
          <w:pPr>
            <w:rPr>
              <w:ins w:id="347" w:author="shruthi sathish" w:date="2015-05-12T11:29:00Z"/>
            </w:rPr>
          </w:pPr>
        </w:p>
        <w:p w:rsidR="00AA20B0" w:rsidRDefault="00AA20B0">
          <w:pPr>
            <w:rPr>
              <w:ins w:id="348" w:author="shruthi sathish" w:date="2015-05-12T11:29:00Z"/>
            </w:rPr>
          </w:pPr>
        </w:p>
        <w:p w:rsidR="00AA20B0" w:rsidRDefault="00AA20B0">
          <w:pPr>
            <w:rPr>
              <w:ins w:id="349" w:author="shruthi sathish" w:date="2015-05-12T11:29:00Z"/>
            </w:rPr>
          </w:pPr>
        </w:p>
        <w:p w:rsidR="00AA20B0" w:rsidRDefault="00AA20B0">
          <w:pPr>
            <w:rPr>
              <w:ins w:id="350" w:author="shruthi sathish" w:date="2015-05-12T11:29:00Z"/>
            </w:rPr>
          </w:pPr>
        </w:p>
        <w:p w:rsidR="00AA20B0" w:rsidRDefault="00AA20B0">
          <w:pPr>
            <w:rPr>
              <w:ins w:id="351" w:author="shruthi sathish" w:date="2015-05-12T11:29:00Z"/>
            </w:rPr>
          </w:pPr>
        </w:p>
        <w:p w:rsidR="00AA20B0" w:rsidRDefault="00AA20B0">
          <w:pPr>
            <w:rPr>
              <w:ins w:id="352" w:author="shruthi sathish" w:date="2015-05-12T11:29:00Z"/>
            </w:rPr>
          </w:pPr>
        </w:p>
        <w:p w:rsidR="00AA20B0" w:rsidRDefault="00AA20B0">
          <w:pPr>
            <w:rPr>
              <w:ins w:id="353" w:author="shruthi sathish" w:date="2015-05-12T11:29:00Z"/>
            </w:rPr>
          </w:pPr>
        </w:p>
        <w:p w:rsidR="00C5482A" w:rsidRPr="00AA20B0" w:rsidRDefault="008D4ECC">
          <w:pPr>
            <w:jc w:val="center"/>
            <w:rPr>
              <w:ins w:id="354" w:author="shruthi sathish" w:date="2015-05-12T11:19:00Z"/>
              <w:sz w:val="32"/>
              <w:szCs w:val="32"/>
              <w:rPrChange w:id="355" w:author="shruthi sathish" w:date="2015-05-12T11:29:00Z">
                <w:rPr>
                  <w:ins w:id="356" w:author="shruthi sathish" w:date="2015-05-12T11:19:00Z"/>
                </w:rPr>
              </w:rPrChange>
            </w:rPr>
            <w:pPrChange w:id="357" w:author="shruthi sathish" w:date="2015-05-12T11:29:00Z">
              <w:pPr/>
            </w:pPrChange>
          </w:pPr>
          <w:ins w:id="358" w:author="shruthi sathish" w:date="2015-05-12T00:32:00Z">
            <w:r w:rsidRPr="00AA20B0">
              <w:rPr>
                <w:sz w:val="32"/>
                <w:szCs w:val="32"/>
                <w:rPrChange w:id="359" w:author="shruthi sathish" w:date="2015-05-12T11:29:00Z">
                  <w:rPr/>
                </w:rPrChange>
              </w:rPr>
              <w:lastRenderedPageBreak/>
              <w:t>Sample Reports</w:t>
            </w:r>
          </w:ins>
        </w:p>
        <w:p w:rsidR="00E00933" w:rsidRDefault="00E00933">
          <w:pPr>
            <w:rPr>
              <w:ins w:id="360" w:author="shruthi sathish" w:date="2015-05-12T11:23:00Z"/>
              <w:noProof/>
            </w:rPr>
          </w:pPr>
          <w:ins w:id="361" w:author="shruthi sathish" w:date="2015-05-12T11:23:00Z">
            <w:r>
              <w:rPr>
                <w:noProof/>
              </w:rPr>
              <w:t>To show all course material available for students and faculties</w:t>
            </w:r>
          </w:ins>
        </w:p>
        <w:p w:rsidR="00E00933" w:rsidRDefault="00E00933">
          <w:pPr>
            <w:rPr>
              <w:ins w:id="362" w:author="shruthi sathish" w:date="2015-05-12T11:24:00Z"/>
            </w:rPr>
          </w:pPr>
          <w:ins w:id="363" w:author="shruthi sathish" w:date="2015-05-12T11:21:00Z">
            <w:r>
              <w:rPr>
                <w:noProof/>
              </w:rPr>
              <w:drawing>
                <wp:inline distT="0" distB="0" distL="0" distR="0" wp14:anchorId="7BC97E6A" wp14:editId="7C03A15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ins>
        </w:p>
        <w:p w:rsidR="00E00933" w:rsidRDefault="00E00933">
          <w:pPr>
            <w:rPr>
              <w:ins w:id="364" w:author="shruthi sathish" w:date="2015-05-12T11:24:00Z"/>
            </w:rPr>
          </w:pPr>
          <w:ins w:id="365" w:author="shruthi sathish" w:date="2015-05-12T11:24:00Z">
            <w:r>
              <w:t>To show all concerns from faculties to the admin</w:t>
            </w:r>
          </w:ins>
        </w:p>
        <w:p w:rsidR="00E00933" w:rsidRDefault="00E00933">
          <w:pPr>
            <w:rPr>
              <w:ins w:id="366" w:author="shruthi sathish" w:date="2015-05-12T11:25:00Z"/>
            </w:rPr>
          </w:pPr>
          <w:ins w:id="367" w:author="shruthi sathish" w:date="2015-05-12T11:22:00Z">
            <w:r>
              <w:rPr>
                <w:noProof/>
              </w:rPr>
              <w:drawing>
                <wp:inline distT="0" distB="0" distL="0" distR="0" wp14:anchorId="32526C8A" wp14:editId="1F1AB86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ins>
        </w:p>
        <w:p w:rsidR="00AA20B0" w:rsidRDefault="00AA20B0">
          <w:pPr>
            <w:rPr>
              <w:ins w:id="368" w:author="shruthi sathish" w:date="2015-05-12T11:30:00Z"/>
            </w:rPr>
          </w:pPr>
        </w:p>
        <w:p w:rsidR="00E00933" w:rsidRDefault="00E00933">
          <w:pPr>
            <w:rPr>
              <w:ins w:id="369" w:author="shruthi sathish" w:date="2015-05-12T11:25:00Z"/>
            </w:rPr>
          </w:pPr>
          <w:ins w:id="370" w:author="shruthi sathish" w:date="2015-05-12T11:25:00Z">
            <w:r>
              <w:lastRenderedPageBreak/>
              <w:t>To show all available class rooms to faculty and allow them to book</w:t>
            </w:r>
          </w:ins>
        </w:p>
        <w:p w:rsidR="00E00933" w:rsidRDefault="00E00933">
          <w:pPr>
            <w:rPr>
              <w:ins w:id="371" w:author="shruthi sathish" w:date="2015-05-12T11:25:00Z"/>
            </w:rPr>
          </w:pPr>
          <w:ins w:id="372" w:author="shruthi sathish" w:date="2015-05-12T11:22:00Z">
            <w:r>
              <w:rPr>
                <w:noProof/>
              </w:rPr>
              <w:drawing>
                <wp:inline distT="0" distB="0" distL="0" distR="0" wp14:anchorId="5F224D0B" wp14:editId="41F28D3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ins>
        </w:p>
        <w:p w:rsidR="00AA20B0" w:rsidRDefault="00AA20B0">
          <w:pPr>
            <w:rPr>
              <w:ins w:id="373" w:author="shruthi sathish" w:date="2015-05-12T11:30:00Z"/>
            </w:rPr>
          </w:pPr>
        </w:p>
        <w:p w:rsidR="00E00933" w:rsidRDefault="00E00933">
          <w:pPr>
            <w:rPr>
              <w:ins w:id="374" w:author="shruthi sathish" w:date="2015-05-12T11:26:00Z"/>
            </w:rPr>
          </w:pPr>
          <w:ins w:id="375" w:author="shruthi sathish" w:date="2015-05-12T11:26:00Z">
            <w:r>
              <w:t>A report page to choose between student and faculty</w:t>
            </w:r>
          </w:ins>
        </w:p>
        <w:p w:rsidR="00E00933" w:rsidRDefault="00E00933">
          <w:pPr>
            <w:rPr>
              <w:ins w:id="376" w:author="shruthi sathish" w:date="2015-05-12T11:27:00Z"/>
            </w:rPr>
          </w:pPr>
          <w:ins w:id="377" w:author="shruthi sathish" w:date="2015-05-12T11:23:00Z">
            <w:r>
              <w:rPr>
                <w:noProof/>
              </w:rPr>
              <w:drawing>
                <wp:inline distT="0" distB="0" distL="0" distR="0" wp14:anchorId="1120583E" wp14:editId="20E5ED2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A20B0" w:rsidRDefault="00AA20B0">
          <w:pPr>
            <w:rPr>
              <w:ins w:id="378" w:author="shruthi sathish" w:date="2015-05-12T11:30:00Z"/>
            </w:rPr>
          </w:pPr>
        </w:p>
        <w:p w:rsidR="00AA20B0" w:rsidRDefault="00AA20B0">
          <w:pPr>
            <w:rPr>
              <w:ins w:id="379" w:author="shruthi sathish" w:date="2015-05-12T11:30:00Z"/>
            </w:rPr>
          </w:pPr>
        </w:p>
        <w:p w:rsidR="00AA20B0" w:rsidRDefault="00AA20B0">
          <w:pPr>
            <w:rPr>
              <w:ins w:id="380" w:author="shruthi sathish" w:date="2015-05-12T11:30:00Z"/>
            </w:rPr>
          </w:pPr>
        </w:p>
        <w:p w:rsidR="00E00933" w:rsidRDefault="00E00933">
          <w:pPr>
            <w:rPr>
              <w:ins w:id="381" w:author="shruthi sathish" w:date="2015-05-12T11:27:00Z"/>
            </w:rPr>
          </w:pPr>
          <w:ins w:id="382" w:author="shruthi sathish" w:date="2015-05-12T11:27:00Z">
            <w:r>
              <w:t>Student report including personal, academic, fee related information</w:t>
            </w:r>
          </w:ins>
        </w:p>
        <w:p w:rsidR="00E00933" w:rsidRDefault="00E00933">
          <w:pPr>
            <w:rPr>
              <w:ins w:id="383" w:author="shruthi sathish" w:date="2015-05-12T11:28:00Z"/>
            </w:rPr>
          </w:pPr>
          <w:ins w:id="384" w:author="shruthi sathish" w:date="2015-05-12T11:23:00Z">
            <w:r>
              <w:rPr>
                <w:noProof/>
              </w:rPr>
              <w:drawing>
                <wp:inline distT="0" distB="0" distL="0" distR="0" wp14:anchorId="2FC7FEEF" wp14:editId="268BE3C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A20B0" w:rsidRDefault="00AA20B0">
          <w:pPr>
            <w:rPr>
              <w:ins w:id="385" w:author="shruthi sathish" w:date="2015-05-12T11:30:00Z"/>
            </w:rPr>
          </w:pPr>
        </w:p>
        <w:p w:rsidR="00E00933" w:rsidRDefault="00E00933">
          <w:pPr>
            <w:rPr>
              <w:ins w:id="386" w:author="shruthi sathish" w:date="2015-05-12T11:28:00Z"/>
            </w:rPr>
          </w:pPr>
          <w:ins w:id="387" w:author="shruthi sathish" w:date="2015-05-12T11:28:00Z">
            <w:r>
              <w:t xml:space="preserve">Report showing faculty </w:t>
            </w:r>
          </w:ins>
          <w:ins w:id="388" w:author="shruthi sathish" w:date="2015-05-12T11:29:00Z">
            <w:r w:rsidR="00AA20B0">
              <w:t>personal, pay and course related information</w:t>
            </w:r>
          </w:ins>
        </w:p>
        <w:p w:rsidR="00E00933" w:rsidRDefault="00E00933">
          <w:pPr>
            <w:rPr>
              <w:ins w:id="389" w:author="shruthi sathish" w:date="2015-05-12T00:32:00Z"/>
            </w:rPr>
          </w:pPr>
          <w:ins w:id="390" w:author="shruthi sathish" w:date="2015-05-12T11:23:00Z">
            <w:r>
              <w:rPr>
                <w:noProof/>
              </w:rPr>
              <w:drawing>
                <wp:inline distT="0" distB="0" distL="0" distR="0" wp14:anchorId="5FAE11AC" wp14:editId="33E8DF2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8D4ECC" w:rsidRDefault="008D4ECC"/>
        <w:p w:rsidR="00D70230" w:rsidRDefault="00AA20B0">
          <w:pPr>
            <w:jc w:val="center"/>
            <w:rPr>
              <w:ins w:id="391" w:author="shruthi sathish" w:date="2015-05-12T11:32:00Z"/>
              <w:sz w:val="32"/>
              <w:szCs w:val="32"/>
            </w:rPr>
            <w:pPrChange w:id="392" w:author="shruthi sathish" w:date="2015-05-12T11:31:00Z">
              <w:pPr/>
            </w:pPrChange>
          </w:pPr>
          <w:ins w:id="393" w:author="shruthi sathish" w:date="2015-05-12T11:30:00Z">
            <w:r w:rsidRPr="00AA20B0">
              <w:rPr>
                <w:sz w:val="32"/>
                <w:szCs w:val="32"/>
                <w:rPrChange w:id="394" w:author="shruthi sathish" w:date="2015-05-12T11:31:00Z">
                  <w:rPr/>
                </w:rPrChange>
              </w:rPr>
              <w:lastRenderedPageBreak/>
              <w:t>Application</w:t>
            </w:r>
          </w:ins>
        </w:p>
        <w:p w:rsidR="00AA20B0" w:rsidRPr="00AA20B0" w:rsidRDefault="00AA20B0">
          <w:pPr>
            <w:rPr>
              <w:ins w:id="395" w:author="shruthi sathish" w:date="2015-05-12T11:31:00Z"/>
              <w:sz w:val="24"/>
              <w:szCs w:val="24"/>
              <w:rPrChange w:id="396" w:author="shruthi sathish" w:date="2015-05-12T11:32:00Z">
                <w:rPr>
                  <w:ins w:id="397" w:author="shruthi sathish" w:date="2015-05-12T11:31:00Z"/>
                  <w:sz w:val="32"/>
                  <w:szCs w:val="32"/>
                </w:rPr>
              </w:rPrChange>
            </w:rPr>
          </w:pPr>
          <w:ins w:id="398" w:author="shruthi sathish" w:date="2015-05-12T11:32:00Z">
            <w:r>
              <w:rPr>
                <w:sz w:val="24"/>
                <w:szCs w:val="24"/>
              </w:rPr>
              <w:t>The Login page for the application</w:t>
            </w:r>
          </w:ins>
          <w:ins w:id="399" w:author="shruthi sathish" w:date="2015-05-12T11:33:00Z">
            <w:r>
              <w:rPr>
                <w:sz w:val="24"/>
                <w:szCs w:val="24"/>
              </w:rPr>
              <w:t>. Application allows three type of users ADMIN</w:t>
            </w:r>
            <w:proofErr w:type="gramStart"/>
            <w:r>
              <w:rPr>
                <w:sz w:val="24"/>
                <w:szCs w:val="24"/>
              </w:rPr>
              <w:t>,FACULTY</w:t>
            </w:r>
            <w:proofErr w:type="gramEnd"/>
            <w:r>
              <w:rPr>
                <w:sz w:val="24"/>
                <w:szCs w:val="24"/>
              </w:rPr>
              <w:t xml:space="preserve"> &amp; STUDENT. U</w:t>
            </w:r>
          </w:ins>
          <w:ins w:id="400" w:author="shruthi sathish" w:date="2015-05-12T11:34:00Z">
            <w:r>
              <w:rPr>
                <w:sz w:val="24"/>
                <w:szCs w:val="24"/>
              </w:rPr>
              <w:t>ser is expected to choose between how they want to login as and give appropriate username and password.</w:t>
            </w:r>
          </w:ins>
        </w:p>
        <w:p w:rsidR="00AA20B0" w:rsidRDefault="00AA20B0">
          <w:pPr>
            <w:jc w:val="center"/>
            <w:rPr>
              <w:ins w:id="401" w:author="shruthi sathish" w:date="2015-05-12T11:35:00Z"/>
              <w:sz w:val="32"/>
              <w:szCs w:val="32"/>
            </w:rPr>
            <w:pPrChange w:id="402" w:author="shruthi sathish" w:date="2015-05-12T11:31:00Z">
              <w:pPr/>
            </w:pPrChange>
          </w:pPr>
          <w:ins w:id="403" w:author="shruthi sathish" w:date="2015-05-12T11:31:00Z">
            <w:r>
              <w:rPr>
                <w:noProof/>
                <w:sz w:val="32"/>
                <w:szCs w:val="32"/>
              </w:rPr>
              <w:drawing>
                <wp:inline distT="0" distB="0" distL="0" distR="0" wp14:anchorId="07C5DC0C" wp14:editId="4C977C05">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A20B0" w:rsidRDefault="00AA20B0">
          <w:pPr>
            <w:rPr>
              <w:ins w:id="404" w:author="shruthi sathish" w:date="2015-05-12T11:35:00Z"/>
              <w:sz w:val="24"/>
              <w:szCs w:val="24"/>
            </w:rPr>
          </w:pPr>
          <w:ins w:id="405" w:author="shruthi sathish" w:date="2015-05-12T11:35:00Z">
            <w:r>
              <w:rPr>
                <w:sz w:val="24"/>
                <w:szCs w:val="24"/>
              </w:rPr>
              <w:t>An error message showing invalid username/password</w:t>
            </w:r>
          </w:ins>
          <w:ins w:id="406" w:author="shruthi sathish" w:date="2015-05-12T11:32:00Z">
            <w:r>
              <w:rPr>
                <w:noProof/>
                <w:sz w:val="32"/>
                <w:szCs w:val="32"/>
              </w:rPr>
              <w:drawing>
                <wp:inline distT="0" distB="0" distL="0" distR="0" wp14:anchorId="6A7DA67A" wp14:editId="71688E4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A20B0" w:rsidRDefault="00AA20B0">
          <w:pPr>
            <w:rPr>
              <w:ins w:id="407" w:author="shruthi sathish" w:date="2015-05-12T11:36:00Z"/>
              <w:noProof/>
              <w:sz w:val="24"/>
              <w:szCs w:val="24"/>
            </w:rPr>
          </w:pPr>
          <w:ins w:id="408" w:author="shruthi sathish" w:date="2015-05-12T11:36:00Z">
            <w:r>
              <w:rPr>
                <w:noProof/>
                <w:sz w:val="24"/>
                <w:szCs w:val="24"/>
              </w:rPr>
              <w:lastRenderedPageBreak/>
              <w:t>When user select to login as admin upon successful login he is redirected to admin main page.</w:t>
            </w:r>
          </w:ins>
        </w:p>
        <w:p w:rsidR="00AA20B0" w:rsidRPr="00AA20B0" w:rsidRDefault="00AA20B0">
          <w:pPr>
            <w:rPr>
              <w:ins w:id="409" w:author="shruthi sathish" w:date="2015-05-12T11:35:00Z"/>
              <w:noProof/>
              <w:sz w:val="24"/>
              <w:szCs w:val="24"/>
              <w:rPrChange w:id="410" w:author="shruthi sathish" w:date="2015-05-12T11:36:00Z">
                <w:rPr>
                  <w:ins w:id="411" w:author="shruthi sathish" w:date="2015-05-12T11:35:00Z"/>
                  <w:noProof/>
                  <w:sz w:val="32"/>
                  <w:szCs w:val="32"/>
                </w:rPr>
              </w:rPrChange>
            </w:rPr>
          </w:pPr>
          <w:ins w:id="412" w:author="shruthi sathish" w:date="2015-05-12T11:37:00Z">
            <w:r>
              <w:rPr>
                <w:noProof/>
                <w:sz w:val="24"/>
                <w:szCs w:val="24"/>
              </w:rPr>
              <w:t xml:space="preserve">Admin can Add/Update/Delete Student data and he can see the changes </w:t>
            </w:r>
          </w:ins>
          <w:ins w:id="413" w:author="shruthi sathish" w:date="2015-05-12T11:38:00Z">
            <w:r>
              <w:rPr>
                <w:noProof/>
                <w:sz w:val="24"/>
                <w:szCs w:val="24"/>
              </w:rPr>
              <w:t xml:space="preserve">in the </w:t>
            </w:r>
          </w:ins>
          <w:ins w:id="414" w:author="shruthi sathish" w:date="2015-05-12T11:39:00Z">
            <w:r>
              <w:rPr>
                <w:noProof/>
                <w:sz w:val="24"/>
                <w:szCs w:val="24"/>
              </w:rPr>
              <w:t xml:space="preserve">adjacent </w:t>
            </w:r>
          </w:ins>
          <w:ins w:id="415" w:author="shruthi sathish" w:date="2015-05-12T11:38:00Z">
            <w:r>
              <w:rPr>
                <w:noProof/>
                <w:sz w:val="24"/>
                <w:szCs w:val="24"/>
              </w:rPr>
              <w:t>list</w:t>
            </w:r>
          </w:ins>
          <w:ins w:id="416" w:author="shruthi sathish" w:date="2015-05-12T11:39:00Z">
            <w:r>
              <w:rPr>
                <w:noProof/>
                <w:sz w:val="24"/>
                <w:szCs w:val="24"/>
              </w:rPr>
              <w:t>.</w:t>
            </w:r>
          </w:ins>
        </w:p>
        <w:p w:rsidR="00AA20B0" w:rsidRDefault="00AA20B0">
          <w:pPr>
            <w:rPr>
              <w:ins w:id="417" w:author="shruthi sathish" w:date="2015-05-12T11:39:00Z"/>
              <w:sz w:val="32"/>
              <w:szCs w:val="32"/>
            </w:rPr>
          </w:pPr>
          <w:ins w:id="418" w:author="shruthi sathish" w:date="2015-05-12T11:31:00Z">
            <w:r>
              <w:rPr>
                <w:noProof/>
                <w:sz w:val="32"/>
                <w:szCs w:val="32"/>
              </w:rPr>
              <w:drawing>
                <wp:inline distT="0" distB="0" distL="0" distR="0" wp14:anchorId="53273294" wp14:editId="21CC2A1D">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19" w:author="shruthi sathish" w:date="2015-05-12T11:44:00Z"/>
              <w:noProof/>
              <w:sz w:val="24"/>
              <w:szCs w:val="24"/>
            </w:rPr>
          </w:pPr>
          <w:ins w:id="420" w:author="shruthi sathish" w:date="2015-05-12T11:43:00Z">
            <w:r>
              <w:rPr>
                <w:noProof/>
                <w:sz w:val="24"/>
                <w:szCs w:val="24"/>
              </w:rPr>
              <w:t>Admin can Add/Update/Delete Faculty data and he can see the changes in the adjacent list.</w:t>
            </w:r>
          </w:ins>
          <w:ins w:id="421" w:author="shruthi sathish" w:date="2015-05-12T11:31:00Z">
            <w:r w:rsidR="00AA20B0">
              <w:rPr>
                <w:noProof/>
                <w:sz w:val="32"/>
                <w:szCs w:val="32"/>
              </w:rPr>
              <w:drawing>
                <wp:inline distT="0" distB="0" distL="0" distR="0" wp14:anchorId="307865EA" wp14:editId="15EA9182">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rsidP="00A02241">
          <w:pPr>
            <w:rPr>
              <w:ins w:id="422" w:author="shruthi sathish" w:date="2015-05-12T11:44:00Z"/>
              <w:noProof/>
              <w:sz w:val="24"/>
              <w:szCs w:val="24"/>
            </w:rPr>
          </w:pPr>
        </w:p>
        <w:p w:rsidR="00A02241" w:rsidRDefault="00A02241" w:rsidP="00A02241">
          <w:pPr>
            <w:rPr>
              <w:ins w:id="423" w:author="shruthi sathish" w:date="2015-05-12T11:44:00Z"/>
              <w:noProof/>
              <w:sz w:val="24"/>
              <w:szCs w:val="24"/>
            </w:rPr>
          </w:pPr>
        </w:p>
        <w:p w:rsidR="00A02241" w:rsidRDefault="00A02241">
          <w:pPr>
            <w:rPr>
              <w:ins w:id="424" w:author="shruthi sathish" w:date="2015-05-12T11:45:00Z"/>
              <w:noProof/>
              <w:sz w:val="24"/>
              <w:szCs w:val="24"/>
            </w:rPr>
          </w:pPr>
          <w:ins w:id="425" w:author="shruthi sathish" w:date="2015-05-12T11:44:00Z">
            <w:r>
              <w:rPr>
                <w:noProof/>
                <w:sz w:val="24"/>
                <w:szCs w:val="24"/>
              </w:rPr>
              <w:lastRenderedPageBreak/>
              <w:t>Admin can Add/Update/Delete Course data and he can see the changes in the adjacent list.</w:t>
            </w:r>
          </w:ins>
          <w:ins w:id="426" w:author="shruthi sathish" w:date="2015-05-12T11:31:00Z">
            <w:r w:rsidR="00AA20B0">
              <w:rPr>
                <w:noProof/>
                <w:sz w:val="32"/>
                <w:szCs w:val="32"/>
              </w:rPr>
              <w:drawing>
                <wp:inline distT="0" distB="0" distL="0" distR="0" wp14:anchorId="62DCF759" wp14:editId="520A0A57">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27" w:author="shruthi sathish" w:date="2015-05-12T11:46:00Z"/>
              <w:noProof/>
              <w:sz w:val="24"/>
              <w:szCs w:val="24"/>
            </w:rPr>
          </w:pPr>
          <w:ins w:id="428" w:author="shruthi sathish" w:date="2015-05-12T11:45:00Z">
            <w:r>
              <w:rPr>
                <w:noProof/>
                <w:sz w:val="24"/>
                <w:szCs w:val="24"/>
              </w:rPr>
              <w:t>Admin can Add/Update/Delete Class room data and he can see the changes in the adjacent list.</w:t>
            </w:r>
          </w:ins>
          <w:ins w:id="429" w:author="shruthi sathish" w:date="2015-05-12T11:31:00Z">
            <w:r w:rsidR="00AA20B0">
              <w:rPr>
                <w:noProof/>
                <w:sz w:val="32"/>
                <w:szCs w:val="32"/>
              </w:rPr>
              <w:drawing>
                <wp:inline distT="0" distB="0" distL="0" distR="0" wp14:anchorId="663B92DB" wp14:editId="167DC0F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rsidP="00A02241">
          <w:pPr>
            <w:rPr>
              <w:ins w:id="430" w:author="shruthi sathish" w:date="2015-05-12T11:46:00Z"/>
              <w:noProof/>
              <w:sz w:val="24"/>
              <w:szCs w:val="24"/>
            </w:rPr>
          </w:pPr>
        </w:p>
        <w:p w:rsidR="00A02241" w:rsidRDefault="00A02241" w:rsidP="00A02241">
          <w:pPr>
            <w:rPr>
              <w:ins w:id="431" w:author="shruthi sathish" w:date="2015-05-12T11:46:00Z"/>
              <w:noProof/>
              <w:sz w:val="24"/>
              <w:szCs w:val="24"/>
            </w:rPr>
          </w:pPr>
        </w:p>
        <w:p w:rsidR="00A02241" w:rsidRDefault="00A02241" w:rsidP="00A02241">
          <w:pPr>
            <w:rPr>
              <w:ins w:id="432" w:author="shruthi sathish" w:date="2015-05-12T11:46:00Z"/>
              <w:noProof/>
              <w:sz w:val="24"/>
              <w:szCs w:val="24"/>
            </w:rPr>
          </w:pPr>
        </w:p>
        <w:p w:rsidR="00A02241" w:rsidRDefault="00A02241">
          <w:pPr>
            <w:rPr>
              <w:ins w:id="433" w:author="shruthi sathish" w:date="2015-05-12T11:46:00Z"/>
              <w:noProof/>
              <w:sz w:val="24"/>
              <w:szCs w:val="24"/>
            </w:rPr>
          </w:pPr>
          <w:ins w:id="434" w:author="shruthi sathish" w:date="2015-05-12T11:46:00Z">
            <w:r>
              <w:rPr>
                <w:noProof/>
                <w:sz w:val="24"/>
                <w:szCs w:val="24"/>
              </w:rPr>
              <w:lastRenderedPageBreak/>
              <w:t>Admin can Add/Update/Delete Faculty pay data and he can see the changes in the list.</w:t>
            </w:r>
          </w:ins>
          <w:ins w:id="435" w:author="shruthi sathish" w:date="2015-05-12T11:31:00Z">
            <w:r w:rsidR="00AA20B0">
              <w:rPr>
                <w:noProof/>
                <w:sz w:val="32"/>
                <w:szCs w:val="32"/>
              </w:rPr>
              <w:drawing>
                <wp:inline distT="0" distB="0" distL="0" distR="0" wp14:anchorId="715F87CF" wp14:editId="78E9FB1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36" w:author="shruthi sathish" w:date="2015-05-12T11:47:00Z"/>
              <w:noProof/>
              <w:sz w:val="24"/>
              <w:szCs w:val="24"/>
            </w:rPr>
          </w:pPr>
          <w:ins w:id="437" w:author="shruthi sathish" w:date="2015-05-12T11:46:00Z">
            <w:r>
              <w:rPr>
                <w:noProof/>
                <w:sz w:val="24"/>
                <w:szCs w:val="24"/>
              </w:rPr>
              <w:t xml:space="preserve">Admin can </w:t>
            </w:r>
          </w:ins>
          <w:ins w:id="438" w:author="shruthi sathish" w:date="2015-05-12T11:47:00Z">
            <w:r>
              <w:rPr>
                <w:noProof/>
                <w:sz w:val="24"/>
                <w:szCs w:val="24"/>
              </w:rPr>
              <w:t>make announcements</w:t>
            </w:r>
          </w:ins>
          <w:ins w:id="439" w:author="shruthi sathish" w:date="2015-05-12T11:31:00Z">
            <w:r w:rsidR="00AA20B0">
              <w:rPr>
                <w:noProof/>
                <w:sz w:val="32"/>
                <w:szCs w:val="32"/>
              </w:rPr>
              <w:drawing>
                <wp:inline distT="0" distB="0" distL="0" distR="0" wp14:anchorId="4353B5E5" wp14:editId="7D75DFB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40" w:author="shruthi sathish" w:date="2015-05-12T11:48:00Z"/>
              <w:noProof/>
              <w:sz w:val="24"/>
              <w:szCs w:val="24"/>
            </w:rPr>
          </w:pPr>
          <w:ins w:id="441" w:author="shruthi sathish" w:date="2015-05-12T11:47:00Z">
            <w:r>
              <w:rPr>
                <w:noProof/>
                <w:sz w:val="24"/>
                <w:szCs w:val="24"/>
              </w:rPr>
              <w:lastRenderedPageBreak/>
              <w:t>Admin can view Student concerns</w:t>
            </w:r>
          </w:ins>
          <w:ins w:id="442" w:author="shruthi sathish" w:date="2015-05-12T11:31:00Z">
            <w:r w:rsidR="00AA20B0">
              <w:rPr>
                <w:noProof/>
                <w:sz w:val="32"/>
                <w:szCs w:val="32"/>
              </w:rPr>
              <w:drawing>
                <wp:inline distT="0" distB="0" distL="0" distR="0" wp14:anchorId="2E1555CA" wp14:editId="0388F13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43" w:author="shruthi sathish" w:date="2015-05-12T11:48:00Z"/>
              <w:noProof/>
              <w:sz w:val="24"/>
              <w:szCs w:val="24"/>
            </w:rPr>
          </w:pPr>
          <w:ins w:id="444" w:author="shruthi sathish" w:date="2015-05-12T11:48:00Z">
            <w:r>
              <w:rPr>
                <w:noProof/>
                <w:sz w:val="24"/>
                <w:szCs w:val="24"/>
              </w:rPr>
              <w:t>Admin can view faculty concerns</w:t>
            </w:r>
          </w:ins>
          <w:ins w:id="445" w:author="shruthi sathish" w:date="2015-05-12T11:31:00Z">
            <w:r w:rsidR="00AA20B0">
              <w:rPr>
                <w:noProof/>
                <w:sz w:val="32"/>
                <w:szCs w:val="32"/>
              </w:rPr>
              <w:drawing>
                <wp:inline distT="0" distB="0" distL="0" distR="0" wp14:anchorId="379B763F" wp14:editId="6214147E">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02241" w:rsidRDefault="00A02241">
          <w:pPr>
            <w:rPr>
              <w:ins w:id="446" w:author="shruthi sathish" w:date="2015-05-12T11:49:00Z"/>
              <w:noProof/>
              <w:sz w:val="24"/>
              <w:szCs w:val="24"/>
            </w:rPr>
          </w:pPr>
          <w:ins w:id="447" w:author="shruthi sathish" w:date="2015-05-12T11:48:00Z">
            <w:r>
              <w:rPr>
                <w:noProof/>
                <w:sz w:val="24"/>
                <w:szCs w:val="24"/>
              </w:rPr>
              <w:lastRenderedPageBreak/>
              <w:t>Faculty vie</w:t>
            </w:r>
          </w:ins>
          <w:ins w:id="448" w:author="shruthi sathish" w:date="2015-05-12T11:49:00Z">
            <w:r>
              <w:rPr>
                <w:noProof/>
                <w:sz w:val="24"/>
                <w:szCs w:val="24"/>
              </w:rPr>
              <w:t>w list of students under her and take attendance</w:t>
            </w:r>
          </w:ins>
          <w:ins w:id="449" w:author="shruthi sathish" w:date="2015-05-12T11:31:00Z">
            <w:r w:rsidR="00AA20B0">
              <w:rPr>
                <w:noProof/>
                <w:sz w:val="32"/>
                <w:szCs w:val="32"/>
              </w:rPr>
              <w:drawing>
                <wp:inline distT="0" distB="0" distL="0" distR="0" wp14:anchorId="37631C29" wp14:editId="703C2A6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A02241">
          <w:pPr>
            <w:rPr>
              <w:ins w:id="450" w:author="shruthi sathish" w:date="2015-05-12T11:50:00Z"/>
              <w:noProof/>
              <w:sz w:val="24"/>
              <w:szCs w:val="24"/>
            </w:rPr>
          </w:pPr>
          <w:ins w:id="451" w:author="shruthi sathish" w:date="2015-05-12T11:49:00Z">
            <w:r>
              <w:rPr>
                <w:noProof/>
                <w:sz w:val="24"/>
                <w:szCs w:val="24"/>
              </w:rPr>
              <w:t>Faculty can publish assigments to student under them</w:t>
            </w:r>
          </w:ins>
          <w:ins w:id="452" w:author="shruthi sathish" w:date="2015-05-12T11:31:00Z">
            <w:r w:rsidR="00AA20B0">
              <w:rPr>
                <w:noProof/>
                <w:sz w:val="32"/>
                <w:szCs w:val="32"/>
              </w:rPr>
              <w:drawing>
                <wp:inline distT="0" distB="0" distL="0" distR="0" wp14:anchorId="4F34C07C" wp14:editId="35C93F1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53" w:author="shruthi sathish" w:date="2015-05-12T11:50:00Z"/>
              <w:noProof/>
              <w:sz w:val="24"/>
              <w:szCs w:val="24"/>
            </w:rPr>
          </w:pPr>
          <w:ins w:id="454" w:author="shruthi sathish" w:date="2015-05-12T11:50:00Z">
            <w:r>
              <w:rPr>
                <w:noProof/>
                <w:sz w:val="24"/>
                <w:szCs w:val="24"/>
              </w:rPr>
              <w:lastRenderedPageBreak/>
              <w:t>Faculty can schedule an examination</w:t>
            </w:r>
          </w:ins>
          <w:ins w:id="455" w:author="shruthi sathish" w:date="2015-05-12T11:31:00Z">
            <w:r w:rsidR="00AA20B0">
              <w:rPr>
                <w:noProof/>
                <w:sz w:val="32"/>
                <w:szCs w:val="32"/>
              </w:rPr>
              <w:drawing>
                <wp:inline distT="0" distB="0" distL="0" distR="0" wp14:anchorId="04857035" wp14:editId="0E2E4C7E">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56" w:author="shruthi sathish" w:date="2015-05-12T11:51:00Z"/>
              <w:noProof/>
              <w:sz w:val="24"/>
              <w:szCs w:val="24"/>
            </w:rPr>
          </w:pPr>
          <w:ins w:id="457" w:author="shruthi sathish" w:date="2015-05-12T11:50:00Z">
            <w:r>
              <w:rPr>
                <w:noProof/>
                <w:sz w:val="24"/>
                <w:szCs w:val="24"/>
              </w:rPr>
              <w:t>Faculty can view his/her pay detail</w:t>
            </w:r>
          </w:ins>
          <w:ins w:id="458" w:author="shruthi sathish" w:date="2015-05-12T11:31:00Z">
            <w:r w:rsidR="00AA20B0">
              <w:rPr>
                <w:noProof/>
                <w:sz w:val="32"/>
                <w:szCs w:val="32"/>
              </w:rPr>
              <w:drawing>
                <wp:inline distT="0" distB="0" distL="0" distR="0" wp14:anchorId="213929D5" wp14:editId="2906A2BA">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59" w:author="shruthi sathish" w:date="2015-05-12T11:51:00Z"/>
              <w:noProof/>
              <w:sz w:val="24"/>
              <w:szCs w:val="24"/>
            </w:rPr>
          </w:pPr>
          <w:ins w:id="460" w:author="shruthi sathish" w:date="2015-05-12T11:51:00Z">
            <w:r>
              <w:rPr>
                <w:noProof/>
                <w:sz w:val="24"/>
                <w:szCs w:val="24"/>
              </w:rPr>
              <w:lastRenderedPageBreak/>
              <w:t>Faculty can reserve a classroom</w:t>
            </w:r>
          </w:ins>
          <w:ins w:id="461" w:author="shruthi sathish" w:date="2015-05-12T11:31:00Z">
            <w:r w:rsidR="00AA20B0">
              <w:rPr>
                <w:noProof/>
                <w:sz w:val="32"/>
                <w:szCs w:val="32"/>
              </w:rPr>
              <w:drawing>
                <wp:inline distT="0" distB="0" distL="0" distR="0" wp14:anchorId="7E9D84F2" wp14:editId="7C022DC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62" w:author="shruthi sathish" w:date="2015-05-12T11:52:00Z"/>
              <w:noProof/>
              <w:sz w:val="24"/>
              <w:szCs w:val="24"/>
            </w:rPr>
          </w:pPr>
          <w:ins w:id="463" w:author="shruthi sathish" w:date="2015-05-12T11:51:00Z">
            <w:r>
              <w:rPr>
                <w:noProof/>
                <w:sz w:val="24"/>
                <w:szCs w:val="24"/>
              </w:rPr>
              <w:t>Faculty can submit their concerns</w:t>
            </w:r>
          </w:ins>
          <w:ins w:id="464" w:author="shruthi sathish" w:date="2015-05-12T11:31:00Z">
            <w:r w:rsidR="00AA20B0">
              <w:rPr>
                <w:noProof/>
                <w:sz w:val="32"/>
                <w:szCs w:val="32"/>
              </w:rPr>
              <w:drawing>
                <wp:inline distT="0" distB="0" distL="0" distR="0" wp14:anchorId="7AA2FA7D" wp14:editId="59708D7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65" w:author="shruthi sathish" w:date="2015-05-12T11:52:00Z"/>
              <w:noProof/>
              <w:sz w:val="24"/>
              <w:szCs w:val="24"/>
            </w:rPr>
          </w:pPr>
          <w:ins w:id="466" w:author="shruthi sathish" w:date="2015-05-12T11:52:00Z">
            <w:r>
              <w:rPr>
                <w:noProof/>
                <w:sz w:val="24"/>
                <w:szCs w:val="24"/>
              </w:rPr>
              <w:lastRenderedPageBreak/>
              <w:t>Faculty can view and download the course materials</w:t>
            </w:r>
          </w:ins>
          <w:ins w:id="467" w:author="shruthi sathish" w:date="2015-05-12T11:31:00Z">
            <w:r w:rsidR="00AA20B0">
              <w:rPr>
                <w:noProof/>
                <w:sz w:val="32"/>
                <w:szCs w:val="32"/>
              </w:rPr>
              <w:drawing>
                <wp:inline distT="0" distB="0" distL="0" distR="0" wp14:anchorId="4DEFD20A" wp14:editId="0459B23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68" w:author="shruthi sathish" w:date="2015-05-12T11:53:00Z"/>
              <w:noProof/>
              <w:sz w:val="24"/>
              <w:szCs w:val="24"/>
            </w:rPr>
          </w:pPr>
          <w:ins w:id="469" w:author="shruthi sathish" w:date="2015-05-12T11:52:00Z">
            <w:r>
              <w:rPr>
                <w:noProof/>
                <w:sz w:val="24"/>
                <w:szCs w:val="24"/>
              </w:rPr>
              <w:t xml:space="preserve">Student can view list of courses </w:t>
            </w:r>
          </w:ins>
          <w:ins w:id="470" w:author="shruthi sathish" w:date="2015-05-12T11:53:00Z">
            <w:r>
              <w:rPr>
                <w:noProof/>
                <w:sz w:val="24"/>
                <w:szCs w:val="24"/>
              </w:rPr>
              <w:t>he is enrolled in</w:t>
            </w:r>
          </w:ins>
          <w:ins w:id="471" w:author="shruthi sathish" w:date="2015-05-12T11:31:00Z">
            <w:r w:rsidR="00AA20B0">
              <w:rPr>
                <w:noProof/>
                <w:sz w:val="32"/>
                <w:szCs w:val="32"/>
              </w:rPr>
              <w:drawing>
                <wp:inline distT="0" distB="0" distL="0" distR="0" wp14:anchorId="00177128" wp14:editId="1E5CB85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72" w:author="shruthi sathish" w:date="2015-05-12T11:54:00Z"/>
              <w:noProof/>
              <w:sz w:val="24"/>
              <w:szCs w:val="24"/>
            </w:rPr>
          </w:pPr>
          <w:ins w:id="473" w:author="shruthi sathish" w:date="2015-05-12T11:53:00Z">
            <w:r>
              <w:rPr>
                <w:noProof/>
                <w:sz w:val="24"/>
                <w:szCs w:val="24"/>
              </w:rPr>
              <w:lastRenderedPageBreak/>
              <w:t>Student can view his/her task and upload the assignments</w:t>
            </w:r>
          </w:ins>
          <w:ins w:id="474" w:author="shruthi sathish" w:date="2015-05-12T11:31:00Z">
            <w:r w:rsidR="00AA20B0">
              <w:rPr>
                <w:noProof/>
                <w:sz w:val="32"/>
                <w:szCs w:val="32"/>
              </w:rPr>
              <w:drawing>
                <wp:inline distT="0" distB="0" distL="0" distR="0" wp14:anchorId="6618ACE8" wp14:editId="5BAE3CD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75" w:author="shruthi sathish" w:date="2015-05-12T11:54:00Z"/>
              <w:noProof/>
              <w:sz w:val="24"/>
              <w:szCs w:val="24"/>
            </w:rPr>
          </w:pPr>
          <w:ins w:id="476" w:author="shruthi sathish" w:date="2015-05-12T11:54:00Z">
            <w:r>
              <w:rPr>
                <w:noProof/>
                <w:sz w:val="24"/>
                <w:szCs w:val="24"/>
              </w:rPr>
              <w:t>Student can view his/her grades</w:t>
            </w:r>
          </w:ins>
          <w:ins w:id="477" w:author="shruthi sathish" w:date="2015-05-12T11:31:00Z">
            <w:r w:rsidR="00AA20B0">
              <w:rPr>
                <w:noProof/>
                <w:sz w:val="32"/>
                <w:szCs w:val="32"/>
              </w:rPr>
              <w:drawing>
                <wp:inline distT="0" distB="0" distL="0" distR="0" wp14:anchorId="465FCD0E" wp14:editId="644A759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78" w:author="shruthi sathish" w:date="2015-05-12T11:55:00Z"/>
              <w:noProof/>
              <w:sz w:val="24"/>
              <w:szCs w:val="24"/>
            </w:rPr>
          </w:pPr>
          <w:ins w:id="479" w:author="shruthi sathish" w:date="2015-05-12T11:54:00Z">
            <w:r>
              <w:rPr>
                <w:noProof/>
                <w:sz w:val="24"/>
                <w:szCs w:val="24"/>
              </w:rPr>
              <w:lastRenderedPageBreak/>
              <w:t>Student can view his/her fee dues and deadlines</w:t>
            </w:r>
          </w:ins>
          <w:ins w:id="480" w:author="shruthi sathish" w:date="2015-05-12T11:31:00Z">
            <w:r w:rsidR="00AA20B0">
              <w:rPr>
                <w:noProof/>
                <w:sz w:val="32"/>
                <w:szCs w:val="32"/>
              </w:rPr>
              <w:drawing>
                <wp:inline distT="0" distB="0" distL="0" distR="0" wp14:anchorId="178E0417" wp14:editId="3E3F9ED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RDefault="00303ED6">
          <w:pPr>
            <w:rPr>
              <w:ins w:id="481" w:author="shruthi sathish" w:date="2015-05-12T11:55:00Z"/>
              <w:noProof/>
              <w:sz w:val="24"/>
              <w:szCs w:val="24"/>
            </w:rPr>
          </w:pPr>
          <w:ins w:id="482" w:author="shruthi sathish" w:date="2015-05-12T11:55:00Z">
            <w:r>
              <w:rPr>
                <w:noProof/>
                <w:sz w:val="24"/>
                <w:szCs w:val="24"/>
              </w:rPr>
              <w:t>Student can submit their concerns</w:t>
            </w:r>
          </w:ins>
          <w:ins w:id="483" w:author="shruthi sathish" w:date="2015-05-12T11:31:00Z">
            <w:r w:rsidR="00AA20B0">
              <w:rPr>
                <w:noProof/>
                <w:sz w:val="32"/>
                <w:szCs w:val="32"/>
              </w:rPr>
              <w:drawing>
                <wp:inline distT="0" distB="0" distL="0" distR="0" wp14:anchorId="29BDE963" wp14:editId="75AF4CC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AA20B0" w:rsidDel="008B0A2F" w:rsidRDefault="00303ED6">
          <w:pPr>
            <w:rPr>
              <w:ins w:id="484" w:author="shruthi sathish" w:date="2015-05-12T11:56:00Z"/>
              <w:del w:id="485" w:author="Sai Surya Chintala" w:date="2015-05-12T20:52:00Z"/>
              <w:noProof/>
              <w:sz w:val="24"/>
              <w:szCs w:val="24"/>
            </w:rPr>
          </w:pPr>
          <w:ins w:id="486" w:author="shruthi sathish" w:date="2015-05-12T11:55:00Z">
            <w:r>
              <w:rPr>
                <w:noProof/>
                <w:sz w:val="24"/>
                <w:szCs w:val="24"/>
              </w:rPr>
              <w:lastRenderedPageBreak/>
              <w:t>Student can view and download the course material</w:t>
            </w:r>
          </w:ins>
          <w:ins w:id="487" w:author="shruthi sathish" w:date="2015-05-12T11:31:00Z">
            <w:r w:rsidR="00AA20B0">
              <w:rPr>
                <w:noProof/>
                <w:sz w:val="32"/>
                <w:szCs w:val="32"/>
              </w:rPr>
              <w:drawing>
                <wp:inline distT="0" distB="0" distL="0" distR="0" wp14:anchorId="6121A258" wp14:editId="625DF66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ins>
        </w:p>
        <w:p w:rsidR="00303ED6" w:rsidDel="008B0A2F" w:rsidRDefault="00303ED6">
          <w:pPr>
            <w:rPr>
              <w:ins w:id="488" w:author="shruthi sathish" w:date="2015-05-12T11:56:00Z"/>
              <w:del w:id="489" w:author="Sai Surya Chintala" w:date="2015-05-12T20:52:00Z"/>
              <w:noProof/>
              <w:sz w:val="24"/>
              <w:szCs w:val="24"/>
            </w:rPr>
          </w:pPr>
        </w:p>
        <w:p w:rsidR="00303ED6" w:rsidRPr="00AA20B0" w:rsidDel="008B0A2F" w:rsidRDefault="00303ED6">
          <w:pPr>
            <w:rPr>
              <w:del w:id="490" w:author="Sai Surya Chintala" w:date="2015-05-12T20:52:00Z"/>
              <w:sz w:val="32"/>
              <w:szCs w:val="32"/>
              <w:rPrChange w:id="491" w:author="shruthi sathish" w:date="2015-05-12T11:31:00Z">
                <w:rPr>
                  <w:del w:id="492" w:author="Sai Surya Chintala" w:date="2015-05-12T20:52:00Z"/>
                </w:rPr>
              </w:rPrChange>
            </w:rPr>
          </w:pPr>
        </w:p>
        <w:p w:rsidR="00D70230" w:rsidDel="008B0A2F" w:rsidRDefault="00D70230">
          <w:pPr>
            <w:rPr>
              <w:del w:id="493" w:author="Sai Surya Chintala" w:date="2015-05-12T20:52:00Z"/>
            </w:rPr>
          </w:pPr>
        </w:p>
        <w:p w:rsidR="00EC1CC0" w:rsidDel="008B0A2F" w:rsidRDefault="00EC1CC0">
          <w:pPr>
            <w:rPr>
              <w:del w:id="494" w:author="Sai Surya Chintala" w:date="2015-05-12T20:52:00Z"/>
            </w:rPr>
          </w:pPr>
        </w:p>
        <w:p w:rsidR="00EC1CC0" w:rsidDel="008B0A2F" w:rsidRDefault="00EC1CC0">
          <w:pPr>
            <w:rPr>
              <w:del w:id="495" w:author="Sai Surya Chintala" w:date="2015-05-12T20:52:00Z"/>
            </w:rPr>
          </w:pPr>
        </w:p>
        <w:p w:rsidR="008629F1" w:rsidDel="008B0A2F" w:rsidRDefault="008629F1">
          <w:pPr>
            <w:rPr>
              <w:del w:id="496" w:author="Sai Surya Chintala" w:date="2015-05-12T20:52:00Z"/>
            </w:rPr>
          </w:pPr>
        </w:p>
        <w:p w:rsidR="001D245C" w:rsidDel="008B0A2F" w:rsidRDefault="001D245C">
          <w:pPr>
            <w:rPr>
              <w:del w:id="497" w:author="Sai Surya Chintala" w:date="2015-05-12T20:52:00Z"/>
            </w:rPr>
          </w:pPr>
        </w:p>
        <w:p w:rsidR="008B0A2F" w:rsidRDefault="00A95799">
          <w:pPr>
            <w:rPr>
              <w:ins w:id="498" w:author="Sai Surya Chintala" w:date="2015-05-12T20:52:00Z"/>
            </w:rPr>
          </w:pPr>
        </w:p>
      </w:sdtContent>
    </w:sdt>
    <w:p w:rsidR="008B0A2F" w:rsidRDefault="008B0A2F">
      <w:pPr>
        <w:rPr>
          <w:ins w:id="499" w:author="Sai Surya Chintala" w:date="2015-05-12T20:52:00Z"/>
        </w:rPr>
      </w:pPr>
    </w:p>
    <w:p w:rsidR="008B0A2F" w:rsidRDefault="008B0A2F" w:rsidP="008B0A2F">
      <w:pPr>
        <w:jc w:val="center"/>
        <w:pPrChange w:id="500" w:author="Sai Surya Chintala" w:date="2015-05-12T20:53:00Z">
          <w:pPr/>
        </w:pPrChange>
      </w:pPr>
      <w:ins w:id="501" w:author="Sai Surya Chintala" w:date="2015-05-12T20:52:00Z">
        <w:r>
          <w:t>***Thank you***</w:t>
        </w:r>
      </w:ins>
    </w:p>
    <w:sectPr w:rsidR="008B0A2F" w:rsidSect="002E7F3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DD2E8C"/>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E72323"/>
    <w:multiLevelType w:val="hybridMultilevel"/>
    <w:tmpl w:val="47D4F4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CB1670"/>
    <w:multiLevelType w:val="hybridMultilevel"/>
    <w:tmpl w:val="F8989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A831E8"/>
    <w:multiLevelType w:val="hybridMultilevel"/>
    <w:tmpl w:val="08D8B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C66C51"/>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DF62400"/>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4318E0"/>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9D3625"/>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E4D0BBB"/>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347B2A"/>
    <w:multiLevelType w:val="hybridMultilevel"/>
    <w:tmpl w:val="BC1AA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C06F79"/>
    <w:multiLevelType w:val="hybridMultilevel"/>
    <w:tmpl w:val="C624ED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3"/>
  </w:num>
  <w:num w:numId="4">
    <w:abstractNumId w:val="4"/>
  </w:num>
  <w:num w:numId="5">
    <w:abstractNumId w:val="6"/>
  </w:num>
  <w:num w:numId="6">
    <w:abstractNumId w:val="7"/>
  </w:num>
  <w:num w:numId="7">
    <w:abstractNumId w:val="0"/>
  </w:num>
  <w:num w:numId="8">
    <w:abstractNumId w:val="10"/>
  </w:num>
  <w:num w:numId="9">
    <w:abstractNumId w:val="2"/>
  </w:num>
  <w:num w:numId="10">
    <w:abstractNumId w:val="9"/>
  </w:num>
  <w:num w:numId="11">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hruthi sathish">
    <w15:presenceInfo w15:providerId="Windows Live" w15:userId="6e8de1a905d93924"/>
  </w15:person>
  <w15:person w15:author="Sai Surya Chintala">
    <w15:presenceInfo w15:providerId="Windows Live" w15:userId="59f34e44b96133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2"/>
  </w:compat>
  <w:rsids>
    <w:rsidRoot w:val="006959EF"/>
    <w:rsid w:val="000A0E26"/>
    <w:rsid w:val="000F4A27"/>
    <w:rsid w:val="001D245C"/>
    <w:rsid w:val="002E7F36"/>
    <w:rsid w:val="00303ED6"/>
    <w:rsid w:val="004E7598"/>
    <w:rsid w:val="00636349"/>
    <w:rsid w:val="006675EC"/>
    <w:rsid w:val="006959EF"/>
    <w:rsid w:val="006E29DB"/>
    <w:rsid w:val="00720BF4"/>
    <w:rsid w:val="007F3868"/>
    <w:rsid w:val="008629F1"/>
    <w:rsid w:val="008B0A2F"/>
    <w:rsid w:val="008D4ECC"/>
    <w:rsid w:val="009E07A0"/>
    <w:rsid w:val="00A02241"/>
    <w:rsid w:val="00A47F3A"/>
    <w:rsid w:val="00A95799"/>
    <w:rsid w:val="00AA20B0"/>
    <w:rsid w:val="00B16E1C"/>
    <w:rsid w:val="00C142A3"/>
    <w:rsid w:val="00C5482A"/>
    <w:rsid w:val="00C63CA3"/>
    <w:rsid w:val="00C65873"/>
    <w:rsid w:val="00C77821"/>
    <w:rsid w:val="00D70230"/>
    <w:rsid w:val="00E00933"/>
    <w:rsid w:val="00E15DAC"/>
    <w:rsid w:val="00EC1CC0"/>
    <w:rsid w:val="00EC4F8A"/>
    <w:rsid w:val="00F75297"/>
    <w:rsid w:val="00FD16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0383C048-D6E8-4135-B431-59456E186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F3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E7F36"/>
    <w:pPr>
      <w:spacing w:after="0" w:line="240" w:lineRule="auto"/>
    </w:pPr>
    <w:rPr>
      <w:rFonts w:eastAsiaTheme="minorEastAsia"/>
    </w:rPr>
  </w:style>
  <w:style w:type="character" w:customStyle="1" w:styleId="NoSpacingChar">
    <w:name w:val="No Spacing Char"/>
    <w:basedOn w:val="DefaultParagraphFont"/>
    <w:link w:val="NoSpacing"/>
    <w:uiPriority w:val="1"/>
    <w:rsid w:val="002E7F36"/>
    <w:rPr>
      <w:rFonts w:eastAsiaTheme="minorEastAsia"/>
    </w:rPr>
  </w:style>
  <w:style w:type="paragraph" w:styleId="ListParagraph">
    <w:name w:val="List Paragraph"/>
    <w:basedOn w:val="Normal"/>
    <w:uiPriority w:val="34"/>
    <w:qFormat/>
    <w:rsid w:val="00E15D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TotalTime>
  <Pages>24</Pages>
  <Words>1799</Words>
  <Characters>10258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school management system</vt:lpstr>
    </vt:vector>
  </TitlesOfParts>
  <Company>Grizli777</Company>
  <LinksUpToDate>false</LinksUpToDate>
  <CharactersWithSpaces>12033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management system</dc:title>
  <dc:subject>One tool for all your school activities </dc:subject>
  <dc:creator>shruthi sathish</dc:creator>
  <cp:keywords/>
  <dc:description/>
  <cp:lastModifiedBy>Sai Surya Chintala</cp:lastModifiedBy>
  <cp:revision>15</cp:revision>
  <dcterms:created xsi:type="dcterms:W3CDTF">2015-05-11T23:05:00Z</dcterms:created>
  <dcterms:modified xsi:type="dcterms:W3CDTF">2015-05-13T02:07:00Z</dcterms:modified>
</cp:coreProperties>
</file>